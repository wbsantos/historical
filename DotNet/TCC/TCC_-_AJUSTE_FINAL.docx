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39E4" w:rsidRPr="00864FA3" w:rsidRDefault="00766438" w:rsidP="00734C9D">
      <w:pPr>
        <w:pStyle w:val="SemEspaamento"/>
        <w:spacing w:line="360" w:lineRule="auto"/>
        <w:jc w:val="center"/>
        <w:rPr>
          <w:rFonts w:ascii="Times New Roman" w:hAnsi="Times New Roman"/>
          <w:b/>
          <w:sz w:val="24"/>
          <w:szCs w:val="24"/>
          <w:rPrChange w:id="0" w:author="Fabio" w:date="2013-11-14T17:26:00Z">
            <w:rPr>
              <w:rFonts w:ascii="Times New Roman" w:hAnsi="Times New Roman"/>
              <w:b/>
              <w:sz w:val="28"/>
              <w:szCs w:val="28"/>
            </w:rPr>
          </w:rPrChange>
        </w:rPr>
      </w:pPr>
      <w:r w:rsidRPr="00766438">
        <w:rPr>
          <w:rFonts w:ascii="Times New Roman" w:hAnsi="Times New Roman"/>
          <w:b/>
          <w:sz w:val="24"/>
          <w:szCs w:val="24"/>
          <w:rPrChange w:id="1" w:author="Fabio" w:date="2013-11-14T17:26:00Z">
            <w:rPr>
              <w:rFonts w:ascii="Times New Roman" w:hAnsi="Times New Roman"/>
              <w:b/>
              <w:sz w:val="28"/>
              <w:szCs w:val="28"/>
            </w:rPr>
          </w:rPrChange>
        </w:rPr>
        <w:t>FACULDADE DE TECNOLOGIA CARLOS DRUMMOND DE ANDRADE</w:t>
      </w:r>
    </w:p>
    <w:p w:rsidR="00FC00CD" w:rsidRPr="00864FA3" w:rsidRDefault="00FC00CD" w:rsidP="00734C9D">
      <w:pPr>
        <w:pStyle w:val="SemEspaamento"/>
        <w:spacing w:line="360" w:lineRule="auto"/>
        <w:jc w:val="center"/>
        <w:rPr>
          <w:rFonts w:ascii="Times New Roman" w:hAnsi="Times New Roman"/>
          <w:b/>
          <w:sz w:val="24"/>
          <w:szCs w:val="24"/>
        </w:rPr>
      </w:pPr>
      <w:bookmarkStart w:id="2" w:name="_Toc320100563"/>
      <w:bookmarkStart w:id="3" w:name="_Toc320100607"/>
      <w:r w:rsidRPr="00864FA3">
        <w:rPr>
          <w:rFonts w:ascii="Times New Roman" w:hAnsi="Times New Roman"/>
          <w:b/>
          <w:sz w:val="24"/>
          <w:szCs w:val="24"/>
        </w:rPr>
        <w:t>BACHARELADO EM CIÊNCIA DA COMPUTAÇÃO</w:t>
      </w:r>
      <w:bookmarkEnd w:id="2"/>
      <w:bookmarkEnd w:id="3"/>
    </w:p>
    <w:p w:rsidR="008D6E13" w:rsidRPr="00864FA3" w:rsidRDefault="008D6E13" w:rsidP="00734C9D">
      <w:pPr>
        <w:pStyle w:val="SemEspaamento"/>
        <w:spacing w:line="360" w:lineRule="auto"/>
        <w:jc w:val="center"/>
        <w:rPr>
          <w:rFonts w:ascii="Times New Roman" w:hAnsi="Times New Roman"/>
          <w:b/>
          <w:sz w:val="24"/>
          <w:szCs w:val="24"/>
          <w:rPrChange w:id="4" w:author="Fabio" w:date="2013-11-14T17:26:00Z">
            <w:rPr>
              <w:rFonts w:ascii="Times New Roman" w:hAnsi="Times New Roman"/>
              <w:b/>
              <w:sz w:val="28"/>
              <w:szCs w:val="28"/>
            </w:rPr>
          </w:rPrChange>
        </w:rPr>
      </w:pPr>
    </w:p>
    <w:p w:rsidR="00000000" w:rsidRDefault="00FD574B">
      <w:pPr>
        <w:pStyle w:val="SemEspaamento"/>
        <w:spacing w:line="360" w:lineRule="auto"/>
        <w:jc w:val="center"/>
        <w:rPr>
          <w:ins w:id="5" w:author="Fabio" w:date="2013-11-14T17:18:00Z"/>
          <w:rFonts w:ascii="Times New Roman" w:hAnsi="Times New Roman"/>
          <w:b/>
          <w:sz w:val="24"/>
          <w:szCs w:val="24"/>
        </w:rPr>
        <w:pPrChange w:id="6" w:author="Fabio" w:date="2013-11-14T17:18:00Z">
          <w:pPr>
            <w:spacing w:line="360" w:lineRule="auto"/>
            <w:jc w:val="center"/>
          </w:pPr>
        </w:pPrChange>
      </w:pPr>
    </w:p>
    <w:p w:rsidR="00000000" w:rsidRDefault="00FD574B">
      <w:pPr>
        <w:pStyle w:val="SemEspaamento"/>
        <w:spacing w:line="360" w:lineRule="auto"/>
        <w:jc w:val="center"/>
        <w:rPr>
          <w:ins w:id="7" w:author="Fabio" w:date="2013-11-14T17:18:00Z"/>
          <w:rFonts w:ascii="Times New Roman" w:hAnsi="Times New Roman"/>
          <w:b/>
          <w:sz w:val="24"/>
          <w:szCs w:val="24"/>
        </w:rPr>
        <w:pPrChange w:id="8" w:author="Fabio" w:date="2013-11-14T17:18:00Z">
          <w:pPr>
            <w:spacing w:line="360" w:lineRule="auto"/>
            <w:jc w:val="center"/>
          </w:pPr>
        </w:pPrChange>
      </w:pPr>
    </w:p>
    <w:p w:rsidR="007B5640" w:rsidRPr="00864FA3" w:rsidRDefault="007B5640"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
      </w:pPr>
    </w:p>
    <w:p w:rsidR="00000000" w:rsidRDefault="00FD574B">
      <w:pPr>
        <w:pStyle w:val="SemEspaamento"/>
        <w:spacing w:line="360" w:lineRule="auto"/>
        <w:jc w:val="center"/>
        <w:rPr>
          <w:rFonts w:ascii="Times New Roman" w:hAnsi="Times New Roman"/>
          <w:b/>
          <w:sz w:val="24"/>
          <w:szCs w:val="24"/>
          <w:rPrChange w:id="9" w:author="Fabio" w:date="2013-11-14T17:26:00Z">
            <w:rPr>
              <w:rFonts w:ascii="Times New Roman" w:hAnsi="Times New Roman"/>
              <w:b/>
              <w:sz w:val="28"/>
              <w:szCs w:val="28"/>
            </w:rPr>
          </w:rPrChange>
        </w:rPr>
        <w:pPrChange w:id="10" w:author="Fabio" w:date="2013-11-14T17:18:00Z">
          <w:pPr>
            <w:spacing w:line="360" w:lineRule="auto"/>
            <w:jc w:val="center"/>
          </w:pPr>
        </w:pPrChange>
      </w:pPr>
    </w:p>
    <w:p w:rsidR="008D6E13" w:rsidRPr="00864FA3" w:rsidRDefault="008D6E13" w:rsidP="00734C9D">
      <w:pPr>
        <w:pStyle w:val="SemEspaamento"/>
        <w:spacing w:line="360" w:lineRule="auto"/>
        <w:jc w:val="center"/>
        <w:rPr>
          <w:rFonts w:ascii="Times New Roman" w:hAnsi="Times New Roman"/>
          <w:b/>
          <w:sz w:val="24"/>
          <w:szCs w:val="24"/>
          <w:rPrChange w:id="11" w:author="Fabio" w:date="2013-11-14T17:26:00Z">
            <w:rPr>
              <w:rFonts w:ascii="Times New Roman" w:hAnsi="Times New Roman"/>
              <w:b/>
              <w:sz w:val="28"/>
              <w:szCs w:val="28"/>
            </w:rPr>
          </w:rPrChange>
        </w:rPr>
      </w:pPr>
    </w:p>
    <w:p w:rsidR="008D6E13" w:rsidRPr="00864FA3" w:rsidRDefault="00766438" w:rsidP="00734C9D">
      <w:pPr>
        <w:pStyle w:val="SemEspaamento"/>
        <w:spacing w:line="360" w:lineRule="auto"/>
        <w:jc w:val="center"/>
        <w:rPr>
          <w:rFonts w:ascii="Times New Roman" w:hAnsi="Times New Roman"/>
          <w:b/>
          <w:sz w:val="24"/>
          <w:szCs w:val="24"/>
          <w:rPrChange w:id="12" w:author="Fabio" w:date="2013-11-14T17:26:00Z">
            <w:rPr>
              <w:rFonts w:ascii="Times New Roman" w:hAnsi="Times New Roman"/>
              <w:sz w:val="28"/>
              <w:szCs w:val="28"/>
            </w:rPr>
          </w:rPrChange>
        </w:rPr>
      </w:pPr>
      <w:r w:rsidRPr="00766438">
        <w:rPr>
          <w:rFonts w:ascii="Times New Roman" w:hAnsi="Times New Roman"/>
          <w:b/>
          <w:sz w:val="24"/>
          <w:szCs w:val="24"/>
          <w:rPrChange w:id="13" w:author="Fabio" w:date="2013-11-14T17:26:00Z">
            <w:rPr>
              <w:rFonts w:ascii="Times New Roman" w:hAnsi="Times New Roman"/>
              <w:sz w:val="28"/>
              <w:szCs w:val="28"/>
            </w:rPr>
          </w:rPrChange>
        </w:rPr>
        <w:t>CAROLINA TRINDADE MARQUES</w:t>
      </w:r>
    </w:p>
    <w:p w:rsidR="008D6E13" w:rsidRPr="00864FA3" w:rsidRDefault="001A088E" w:rsidP="00734C9D">
      <w:pPr>
        <w:pStyle w:val="SemEspaamento"/>
        <w:spacing w:line="360" w:lineRule="auto"/>
        <w:jc w:val="center"/>
        <w:rPr>
          <w:rFonts w:ascii="Times New Roman" w:hAnsi="Times New Roman"/>
          <w:b/>
          <w:sz w:val="24"/>
          <w:szCs w:val="24"/>
          <w:rPrChange w:id="14" w:author="Fabio" w:date="2013-11-14T17:26:00Z">
            <w:rPr>
              <w:rFonts w:ascii="Times New Roman" w:hAnsi="Times New Roman"/>
              <w:sz w:val="28"/>
              <w:szCs w:val="28"/>
            </w:rPr>
          </w:rPrChange>
        </w:rPr>
      </w:pPr>
      <w:r w:rsidRPr="00864FA3">
        <w:rPr>
          <w:rFonts w:ascii="Times New Roman" w:hAnsi="Times New Roman"/>
          <w:b/>
          <w:sz w:val="24"/>
          <w:szCs w:val="24"/>
        </w:rPr>
        <w:t>FA</w:t>
      </w:r>
      <w:r w:rsidR="00766438" w:rsidRPr="00766438">
        <w:rPr>
          <w:rFonts w:ascii="Times New Roman" w:hAnsi="Times New Roman"/>
          <w:b/>
          <w:sz w:val="24"/>
          <w:szCs w:val="24"/>
          <w:rPrChange w:id="15" w:author="Fabio" w:date="2013-11-14T17:26:00Z">
            <w:rPr>
              <w:rFonts w:ascii="Times New Roman" w:hAnsi="Times New Roman"/>
              <w:sz w:val="28"/>
              <w:szCs w:val="28"/>
            </w:rPr>
          </w:rPrChange>
        </w:rPr>
        <w:t>BIO SANTOS GOMES</w:t>
      </w:r>
    </w:p>
    <w:p w:rsidR="008D6E13" w:rsidRPr="00864FA3" w:rsidRDefault="00766438" w:rsidP="00734C9D">
      <w:pPr>
        <w:pStyle w:val="SemEspaamento"/>
        <w:spacing w:line="360" w:lineRule="auto"/>
        <w:jc w:val="center"/>
        <w:rPr>
          <w:rFonts w:ascii="Times New Roman" w:hAnsi="Times New Roman"/>
          <w:b/>
          <w:sz w:val="24"/>
          <w:szCs w:val="24"/>
          <w:rPrChange w:id="16" w:author="Fabio" w:date="2013-11-14T17:26:00Z">
            <w:rPr>
              <w:rFonts w:ascii="Times New Roman" w:hAnsi="Times New Roman"/>
              <w:sz w:val="28"/>
              <w:szCs w:val="28"/>
            </w:rPr>
          </w:rPrChange>
        </w:rPr>
      </w:pPr>
      <w:r w:rsidRPr="00766438">
        <w:rPr>
          <w:rFonts w:ascii="Times New Roman" w:hAnsi="Times New Roman"/>
          <w:b/>
          <w:sz w:val="24"/>
          <w:szCs w:val="24"/>
          <w:rPrChange w:id="17" w:author="Fabio" w:date="2013-11-14T17:26:00Z">
            <w:rPr>
              <w:rFonts w:ascii="Times New Roman" w:hAnsi="Times New Roman"/>
              <w:sz w:val="28"/>
              <w:szCs w:val="28"/>
            </w:rPr>
          </w:rPrChange>
        </w:rPr>
        <w:t>LARISSA AMANCIO</w:t>
      </w:r>
    </w:p>
    <w:p w:rsidR="008D6E13" w:rsidRPr="00864FA3" w:rsidRDefault="00766438" w:rsidP="00734C9D">
      <w:pPr>
        <w:pStyle w:val="SemEspaamento"/>
        <w:spacing w:line="360" w:lineRule="auto"/>
        <w:jc w:val="center"/>
        <w:rPr>
          <w:rFonts w:ascii="Times New Roman" w:hAnsi="Times New Roman"/>
          <w:b/>
          <w:sz w:val="24"/>
          <w:szCs w:val="24"/>
          <w:rPrChange w:id="18" w:author="Fabio" w:date="2013-11-14T17:26:00Z">
            <w:rPr>
              <w:rFonts w:ascii="Times New Roman" w:hAnsi="Times New Roman"/>
              <w:sz w:val="28"/>
              <w:szCs w:val="28"/>
            </w:rPr>
          </w:rPrChange>
        </w:rPr>
      </w:pPr>
      <w:r w:rsidRPr="00766438">
        <w:rPr>
          <w:rFonts w:ascii="Times New Roman" w:hAnsi="Times New Roman"/>
          <w:b/>
          <w:sz w:val="24"/>
          <w:szCs w:val="24"/>
          <w:rPrChange w:id="19" w:author="Fabio" w:date="2013-11-14T17:26:00Z">
            <w:rPr>
              <w:rFonts w:ascii="Times New Roman" w:hAnsi="Times New Roman"/>
              <w:sz w:val="28"/>
              <w:szCs w:val="28"/>
            </w:rPr>
          </w:rPrChange>
        </w:rPr>
        <w:t>PATRÍCIA DE FÁTIMA OLIVEIRA</w:t>
      </w:r>
    </w:p>
    <w:p w:rsidR="008D6E13" w:rsidRPr="00864FA3" w:rsidRDefault="00766438" w:rsidP="00734C9D">
      <w:pPr>
        <w:pStyle w:val="SemEspaamento"/>
        <w:spacing w:line="360" w:lineRule="auto"/>
        <w:jc w:val="center"/>
        <w:rPr>
          <w:rFonts w:ascii="Times New Roman" w:hAnsi="Times New Roman"/>
          <w:b/>
          <w:sz w:val="24"/>
          <w:szCs w:val="24"/>
          <w:rPrChange w:id="20" w:author="Fabio" w:date="2013-11-14T17:26:00Z">
            <w:rPr>
              <w:rFonts w:ascii="Times New Roman" w:hAnsi="Times New Roman"/>
              <w:sz w:val="28"/>
              <w:szCs w:val="28"/>
            </w:rPr>
          </w:rPrChange>
        </w:rPr>
      </w:pPr>
      <w:r w:rsidRPr="00766438">
        <w:rPr>
          <w:rFonts w:ascii="Times New Roman" w:hAnsi="Times New Roman"/>
          <w:b/>
          <w:sz w:val="24"/>
          <w:szCs w:val="24"/>
          <w:rPrChange w:id="21" w:author="Patrícia Oliveira" w:date="2013-11-23T16:03:00Z">
            <w:rPr>
              <w:rFonts w:ascii="Times New Roman" w:hAnsi="Times New Roman"/>
              <w:sz w:val="28"/>
              <w:szCs w:val="28"/>
            </w:rPr>
          </w:rPrChange>
        </w:rPr>
        <w:t>WILL</w:t>
      </w:r>
      <w:ins w:id="22" w:author="Patrícia Oliveira" w:date="2013-11-23T16:03:00Z">
        <w:r w:rsidRPr="00766438">
          <w:rPr>
            <w:rFonts w:ascii="Times New Roman" w:hAnsi="Times New Roman"/>
            <w:b/>
            <w:sz w:val="24"/>
            <w:szCs w:val="24"/>
            <w:rPrChange w:id="23" w:author="Patrícia Oliveira" w:date="2013-11-23T16:03:00Z">
              <w:rPr>
                <w:rFonts w:ascii="Times New Roman" w:hAnsi="Times New Roman"/>
                <w:sz w:val="28"/>
                <w:szCs w:val="28"/>
              </w:rPr>
            </w:rPrChange>
          </w:rPr>
          <w:t>I</w:t>
        </w:r>
      </w:ins>
      <w:r w:rsidRPr="00766438">
        <w:rPr>
          <w:rFonts w:ascii="Times New Roman" w:hAnsi="Times New Roman"/>
          <w:b/>
          <w:sz w:val="24"/>
          <w:szCs w:val="24"/>
          <w:rPrChange w:id="24" w:author="Patrícia Oliveira" w:date="2013-11-23T16:03:00Z">
            <w:rPr>
              <w:rFonts w:ascii="Times New Roman" w:hAnsi="Times New Roman"/>
              <w:sz w:val="28"/>
              <w:szCs w:val="28"/>
            </w:rPr>
          </w:rPrChange>
        </w:rPr>
        <w:t>AM BARBOSA DOS SANTOS</w:t>
      </w:r>
    </w:p>
    <w:p w:rsidR="008D6E13" w:rsidRPr="00864FA3" w:rsidRDefault="008D6E13" w:rsidP="00734C9D">
      <w:pPr>
        <w:pStyle w:val="SemEspaamento"/>
        <w:spacing w:line="360" w:lineRule="auto"/>
        <w:jc w:val="center"/>
        <w:rPr>
          <w:rFonts w:ascii="Times New Roman" w:hAnsi="Times New Roman"/>
          <w:b/>
          <w:sz w:val="24"/>
          <w:szCs w:val="24"/>
          <w:rPrChange w:id="25" w:author="Fabio" w:date="2013-11-14T17:26:00Z">
            <w:rPr>
              <w:rFonts w:ascii="Times New Roman" w:hAnsi="Times New Roman"/>
              <w:b/>
            </w:rPr>
          </w:rPrChange>
        </w:rPr>
      </w:pPr>
    </w:p>
    <w:p w:rsidR="00EE5A8C" w:rsidRPr="00864FA3" w:rsidRDefault="00EE5A8C"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Change w:id="26" w:author="Fabio" w:date="2013-11-14T17:26:00Z">
            <w:rPr>
              <w:rFonts w:ascii="Times New Roman" w:hAnsi="Times New Roman"/>
              <w:b/>
            </w:rPr>
          </w:rPrChange>
        </w:rPr>
      </w:pPr>
    </w:p>
    <w:p w:rsidR="00C17C70" w:rsidRPr="00864FA3" w:rsidRDefault="00C17C70" w:rsidP="00734C9D">
      <w:pPr>
        <w:pStyle w:val="SemEspaamento"/>
        <w:spacing w:line="360" w:lineRule="auto"/>
        <w:jc w:val="center"/>
        <w:rPr>
          <w:rFonts w:ascii="Times New Roman" w:hAnsi="Times New Roman"/>
          <w:b/>
          <w:sz w:val="24"/>
          <w:szCs w:val="24"/>
          <w:rPrChange w:id="27" w:author="Fabio" w:date="2013-11-14T17:26:00Z">
            <w:rPr>
              <w:rFonts w:ascii="Times New Roman" w:hAnsi="Times New Roman"/>
              <w:b/>
            </w:rPr>
          </w:rPrChange>
        </w:rPr>
      </w:pPr>
    </w:p>
    <w:p w:rsidR="005F3AB5" w:rsidRPr="00864FA3" w:rsidDel="001E3B3F" w:rsidRDefault="00766438" w:rsidP="00734C9D">
      <w:pPr>
        <w:pStyle w:val="SemEspaamento"/>
        <w:spacing w:line="360" w:lineRule="auto"/>
        <w:jc w:val="center"/>
        <w:rPr>
          <w:del w:id="28" w:author="Fabio" w:date="2013-11-14T17:18:00Z"/>
          <w:rFonts w:ascii="Times New Roman" w:hAnsi="Times New Roman"/>
          <w:b/>
          <w:sz w:val="24"/>
          <w:szCs w:val="24"/>
          <w:rPrChange w:id="29" w:author="Fabio" w:date="2013-11-14T17:49:00Z">
            <w:rPr>
              <w:del w:id="30" w:author="Fabio" w:date="2013-11-14T17:18:00Z"/>
              <w:rFonts w:ascii="Times New Roman" w:hAnsi="Times New Roman"/>
              <w:b/>
            </w:rPr>
          </w:rPrChange>
        </w:rPr>
      </w:pPr>
      <w:ins w:id="31" w:author="Carolina Marques" w:date="2013-10-27T02:20:00Z">
        <w:r w:rsidRPr="00766438">
          <w:rPr>
            <w:rFonts w:ascii="Times New Roman" w:hAnsi="Times New Roman"/>
            <w:b/>
            <w:sz w:val="24"/>
            <w:szCs w:val="24"/>
            <w:rPrChange w:id="32" w:author="Patrícia Oliveira" w:date="2013-11-23T16:04:00Z">
              <w:rPr>
                <w:rFonts w:ascii="Times New Roman" w:hAnsi="Times New Roman"/>
                <w:b/>
              </w:rPr>
            </w:rPrChange>
          </w:rPr>
          <w:t>DESENVOLVIMENTO DE UM</w:t>
        </w:r>
      </w:ins>
      <w:r w:rsidR="00C51BE5" w:rsidRPr="00864FA3">
        <w:rPr>
          <w:rFonts w:ascii="Times New Roman" w:hAnsi="Times New Roman"/>
          <w:b/>
          <w:sz w:val="24"/>
          <w:szCs w:val="24"/>
        </w:rPr>
        <w:t xml:space="preserve"> </w:t>
      </w:r>
    </w:p>
    <w:p w:rsidR="008D6E13" w:rsidRPr="00864FA3" w:rsidRDefault="00766438" w:rsidP="00734C9D">
      <w:pPr>
        <w:pStyle w:val="SemEspaamento"/>
        <w:spacing w:line="360" w:lineRule="auto"/>
        <w:jc w:val="center"/>
        <w:rPr>
          <w:rFonts w:ascii="Times New Roman" w:hAnsi="Times New Roman"/>
          <w:b/>
          <w:sz w:val="24"/>
          <w:szCs w:val="24"/>
          <w:rPrChange w:id="33" w:author="Fabio" w:date="2013-11-14T17:49:00Z">
            <w:rPr>
              <w:rFonts w:ascii="Times New Roman" w:hAnsi="Times New Roman"/>
              <w:b/>
              <w:sz w:val="32"/>
              <w:szCs w:val="32"/>
            </w:rPr>
          </w:rPrChange>
        </w:rPr>
      </w:pPr>
      <w:r w:rsidRPr="00766438">
        <w:rPr>
          <w:rFonts w:ascii="Times New Roman" w:hAnsi="Times New Roman"/>
          <w:b/>
          <w:sz w:val="24"/>
          <w:szCs w:val="24"/>
          <w:rPrChange w:id="34" w:author="Patrícia Oliveira" w:date="2013-11-23T16:04:00Z">
            <w:rPr>
              <w:rFonts w:ascii="Times New Roman" w:hAnsi="Times New Roman"/>
              <w:b/>
              <w:sz w:val="32"/>
              <w:szCs w:val="32"/>
            </w:rPr>
          </w:rPrChange>
        </w:rPr>
        <w:t>SISTEMA PARA GERENCIAMENTO DA GRADE DE AULA PARA O CORPO DOCENTE</w:t>
      </w:r>
    </w:p>
    <w:p w:rsidR="008D6E13" w:rsidRPr="00864FA3" w:rsidRDefault="008D6E13" w:rsidP="00734C9D">
      <w:pPr>
        <w:pStyle w:val="SemEspaamento"/>
        <w:spacing w:line="360" w:lineRule="auto"/>
        <w:jc w:val="center"/>
        <w:rPr>
          <w:rFonts w:ascii="Times New Roman" w:hAnsi="Times New Roman"/>
          <w:b/>
          <w:sz w:val="24"/>
          <w:szCs w:val="24"/>
          <w:rPrChange w:id="35" w:author="Fabio" w:date="2013-11-14T17:26:00Z">
            <w:rPr>
              <w:rFonts w:ascii="Times New Roman" w:hAnsi="Times New Roman"/>
              <w:b/>
            </w:rPr>
          </w:rPrChange>
        </w:rPr>
      </w:pPr>
    </w:p>
    <w:p w:rsidR="00EE5A8C" w:rsidRPr="00864FA3" w:rsidRDefault="00EE5A8C"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ins w:id="36" w:author="Fabio" w:date="2013-11-14T17:18:00Z"/>
          <w:rFonts w:ascii="Times New Roman" w:hAnsi="Times New Roman"/>
          <w:b/>
          <w:sz w:val="24"/>
          <w:szCs w:val="24"/>
        </w:rPr>
      </w:pPr>
    </w:p>
    <w:p w:rsidR="001E3B3F" w:rsidRPr="00864FA3" w:rsidRDefault="001E3B3F" w:rsidP="00734C9D">
      <w:pPr>
        <w:pStyle w:val="SemEspaamento"/>
        <w:spacing w:line="360" w:lineRule="auto"/>
        <w:jc w:val="center"/>
        <w:rPr>
          <w:rFonts w:ascii="Times New Roman" w:hAnsi="Times New Roman"/>
          <w:b/>
          <w:sz w:val="24"/>
          <w:szCs w:val="24"/>
          <w:rPrChange w:id="37" w:author="Fabio" w:date="2013-11-14T17:26:00Z">
            <w:rPr>
              <w:rFonts w:ascii="Times New Roman" w:hAnsi="Times New Roman"/>
              <w:b/>
            </w:rPr>
          </w:rPrChange>
        </w:rPr>
      </w:pPr>
    </w:p>
    <w:p w:rsidR="00EE5A8C" w:rsidRPr="00864FA3" w:rsidRDefault="00EE5A8C" w:rsidP="00734C9D">
      <w:pPr>
        <w:pStyle w:val="SemEspaamento"/>
        <w:spacing w:line="360" w:lineRule="auto"/>
        <w:jc w:val="center"/>
        <w:rPr>
          <w:rFonts w:ascii="Times New Roman" w:hAnsi="Times New Roman"/>
          <w:b/>
          <w:sz w:val="24"/>
          <w:szCs w:val="24"/>
          <w:rPrChange w:id="38" w:author="Fabio" w:date="2013-11-14T17:26:00Z">
            <w:rPr>
              <w:rFonts w:ascii="Times New Roman" w:hAnsi="Times New Roman"/>
              <w:b/>
            </w:rPr>
          </w:rPrChange>
        </w:rPr>
      </w:pPr>
    </w:p>
    <w:p w:rsidR="00EE5A8C" w:rsidRPr="00864FA3" w:rsidRDefault="00EE5A8C" w:rsidP="00734C9D">
      <w:pPr>
        <w:pStyle w:val="SemEspaamento"/>
        <w:spacing w:line="360" w:lineRule="auto"/>
        <w:jc w:val="center"/>
        <w:rPr>
          <w:rFonts w:ascii="Times New Roman" w:hAnsi="Times New Roman"/>
          <w:b/>
          <w:sz w:val="24"/>
          <w:szCs w:val="24"/>
          <w:rPrChange w:id="39" w:author="Fabio" w:date="2013-11-14T17:26:00Z">
            <w:rPr>
              <w:rFonts w:ascii="Times New Roman" w:hAnsi="Times New Roman"/>
              <w:b/>
              <w:sz w:val="28"/>
              <w:szCs w:val="28"/>
            </w:rPr>
          </w:rPrChange>
        </w:rPr>
      </w:pPr>
    </w:p>
    <w:p w:rsidR="008D6E13" w:rsidRPr="00864FA3" w:rsidRDefault="00766438" w:rsidP="00734C9D">
      <w:pPr>
        <w:pStyle w:val="SemEspaamento"/>
        <w:spacing w:line="360" w:lineRule="auto"/>
        <w:jc w:val="center"/>
        <w:rPr>
          <w:rFonts w:ascii="Times New Roman" w:hAnsi="Times New Roman"/>
          <w:b/>
          <w:sz w:val="24"/>
          <w:szCs w:val="24"/>
          <w:rPrChange w:id="40" w:author="Fabio" w:date="2013-11-14T17:26:00Z">
            <w:rPr>
              <w:rFonts w:ascii="Times New Roman" w:hAnsi="Times New Roman"/>
              <w:b/>
              <w:sz w:val="28"/>
              <w:szCs w:val="28"/>
            </w:rPr>
          </w:rPrChange>
        </w:rPr>
      </w:pPr>
      <w:del w:id="41" w:author="Carolina Marques" w:date="2013-10-26T23:45:00Z">
        <w:r w:rsidRPr="00766438">
          <w:rPr>
            <w:rFonts w:ascii="Times New Roman" w:hAnsi="Times New Roman"/>
            <w:b/>
            <w:sz w:val="24"/>
            <w:szCs w:val="24"/>
            <w:rPrChange w:id="42" w:author="Fabio" w:date="2013-11-14T17:26:00Z">
              <w:rPr>
                <w:rFonts w:ascii="Times New Roman" w:hAnsi="Times New Roman"/>
                <w:b/>
                <w:sz w:val="28"/>
                <w:szCs w:val="28"/>
              </w:rPr>
            </w:rPrChange>
          </w:rPr>
          <w:delText xml:space="preserve">SÁO </w:delText>
        </w:r>
      </w:del>
      <w:ins w:id="43" w:author="Carolina Marques" w:date="2013-10-26T23:45:00Z">
        <w:r w:rsidRPr="00766438">
          <w:rPr>
            <w:rFonts w:ascii="Times New Roman" w:hAnsi="Times New Roman"/>
            <w:b/>
            <w:sz w:val="24"/>
            <w:szCs w:val="24"/>
            <w:rPrChange w:id="44" w:author="Fabio" w:date="2013-11-14T17:26:00Z">
              <w:rPr>
                <w:rFonts w:ascii="Times New Roman" w:hAnsi="Times New Roman"/>
                <w:b/>
                <w:sz w:val="28"/>
                <w:szCs w:val="28"/>
              </w:rPr>
            </w:rPrChange>
          </w:rPr>
          <w:t xml:space="preserve">SÃO </w:t>
        </w:r>
      </w:ins>
      <w:r w:rsidRPr="00766438">
        <w:rPr>
          <w:rFonts w:ascii="Times New Roman" w:hAnsi="Times New Roman"/>
          <w:b/>
          <w:sz w:val="24"/>
          <w:szCs w:val="24"/>
          <w:rPrChange w:id="45" w:author="Fabio" w:date="2013-11-14T17:26:00Z">
            <w:rPr>
              <w:rFonts w:ascii="Times New Roman" w:hAnsi="Times New Roman"/>
              <w:b/>
              <w:sz w:val="28"/>
              <w:szCs w:val="28"/>
            </w:rPr>
          </w:rPrChange>
        </w:rPr>
        <w:t>PAULO / SP</w:t>
      </w:r>
    </w:p>
    <w:p w:rsidR="008D6E13" w:rsidRPr="00864FA3" w:rsidRDefault="00766438" w:rsidP="00734C9D">
      <w:pPr>
        <w:pStyle w:val="SemEspaamento"/>
        <w:spacing w:line="360" w:lineRule="auto"/>
        <w:jc w:val="center"/>
        <w:rPr>
          <w:rFonts w:ascii="Times New Roman" w:hAnsi="Times New Roman"/>
          <w:b/>
          <w:sz w:val="24"/>
          <w:szCs w:val="24"/>
          <w:rPrChange w:id="46" w:author="Fabio" w:date="2013-11-14T17:26:00Z">
            <w:rPr>
              <w:rFonts w:ascii="Times New Roman" w:hAnsi="Times New Roman"/>
              <w:b/>
              <w:sz w:val="28"/>
              <w:szCs w:val="28"/>
            </w:rPr>
          </w:rPrChange>
        </w:rPr>
      </w:pPr>
      <w:r w:rsidRPr="00766438">
        <w:rPr>
          <w:rFonts w:ascii="Times New Roman" w:hAnsi="Times New Roman"/>
          <w:b/>
          <w:sz w:val="24"/>
          <w:szCs w:val="24"/>
          <w:rPrChange w:id="47" w:author="Fabio" w:date="2013-11-14T17:26:00Z">
            <w:rPr>
              <w:rFonts w:ascii="Times New Roman" w:hAnsi="Times New Roman"/>
              <w:b/>
              <w:sz w:val="28"/>
              <w:szCs w:val="28"/>
            </w:rPr>
          </w:rPrChange>
        </w:rPr>
        <w:t>2013</w:t>
      </w:r>
    </w:p>
    <w:p w:rsidR="00EE5A8C" w:rsidRPr="00864FA3" w:rsidRDefault="00766438" w:rsidP="00734C9D">
      <w:pPr>
        <w:pStyle w:val="SemEspaamento"/>
        <w:spacing w:line="360" w:lineRule="auto"/>
        <w:jc w:val="center"/>
        <w:rPr>
          <w:rFonts w:ascii="Times New Roman" w:hAnsi="Times New Roman"/>
          <w:b/>
          <w:sz w:val="24"/>
          <w:szCs w:val="24"/>
          <w:rPrChange w:id="48" w:author="Fabio" w:date="2013-11-14T17:26:00Z">
            <w:rPr>
              <w:rFonts w:ascii="Times New Roman" w:hAnsi="Times New Roman"/>
              <w:sz w:val="28"/>
              <w:szCs w:val="28"/>
            </w:rPr>
          </w:rPrChange>
        </w:rPr>
      </w:pPr>
      <w:r w:rsidRPr="00766438">
        <w:rPr>
          <w:rFonts w:ascii="Times New Roman" w:hAnsi="Times New Roman"/>
          <w:b/>
          <w:sz w:val="24"/>
          <w:szCs w:val="24"/>
          <w:rPrChange w:id="49" w:author="Fabio" w:date="2013-11-14T17:26:00Z">
            <w:rPr>
              <w:rFonts w:ascii="Times New Roman" w:hAnsi="Times New Roman"/>
              <w:sz w:val="28"/>
              <w:szCs w:val="28"/>
            </w:rPr>
          </w:rPrChange>
        </w:rPr>
        <w:lastRenderedPageBreak/>
        <w:t>CAROLINA TRINDADE MARQUES</w:t>
      </w:r>
    </w:p>
    <w:p w:rsidR="00EE5A8C" w:rsidRPr="00864FA3" w:rsidRDefault="001A088E" w:rsidP="00734C9D">
      <w:pPr>
        <w:pStyle w:val="SemEspaamento"/>
        <w:spacing w:line="360" w:lineRule="auto"/>
        <w:jc w:val="center"/>
        <w:rPr>
          <w:rFonts w:ascii="Times New Roman" w:hAnsi="Times New Roman"/>
          <w:b/>
          <w:sz w:val="24"/>
          <w:szCs w:val="24"/>
          <w:rPrChange w:id="50" w:author="Fabio" w:date="2013-11-14T17:26:00Z">
            <w:rPr>
              <w:rFonts w:ascii="Times New Roman" w:hAnsi="Times New Roman"/>
              <w:sz w:val="28"/>
              <w:szCs w:val="28"/>
            </w:rPr>
          </w:rPrChange>
        </w:rPr>
      </w:pPr>
      <w:r w:rsidRPr="00864FA3">
        <w:rPr>
          <w:rFonts w:ascii="Times New Roman" w:hAnsi="Times New Roman"/>
          <w:b/>
          <w:sz w:val="24"/>
          <w:szCs w:val="24"/>
        </w:rPr>
        <w:t>FA</w:t>
      </w:r>
      <w:r w:rsidR="00766438" w:rsidRPr="00766438">
        <w:rPr>
          <w:rFonts w:ascii="Times New Roman" w:hAnsi="Times New Roman"/>
          <w:b/>
          <w:sz w:val="24"/>
          <w:szCs w:val="24"/>
          <w:rPrChange w:id="51" w:author="Fabio" w:date="2013-11-14T17:26:00Z">
            <w:rPr>
              <w:rFonts w:ascii="Times New Roman" w:hAnsi="Times New Roman"/>
              <w:sz w:val="28"/>
              <w:szCs w:val="28"/>
            </w:rPr>
          </w:rPrChange>
        </w:rPr>
        <w:t>BIO SANTOS GOMES</w:t>
      </w:r>
    </w:p>
    <w:p w:rsidR="00EE5A8C" w:rsidRPr="00864FA3" w:rsidRDefault="00766438" w:rsidP="00734C9D">
      <w:pPr>
        <w:pStyle w:val="SemEspaamento"/>
        <w:spacing w:line="360" w:lineRule="auto"/>
        <w:jc w:val="center"/>
        <w:rPr>
          <w:rFonts w:ascii="Times New Roman" w:hAnsi="Times New Roman"/>
          <w:b/>
          <w:sz w:val="24"/>
          <w:szCs w:val="24"/>
          <w:rPrChange w:id="52" w:author="Fabio" w:date="2013-11-14T17:26:00Z">
            <w:rPr>
              <w:rFonts w:ascii="Times New Roman" w:hAnsi="Times New Roman"/>
              <w:sz w:val="28"/>
              <w:szCs w:val="28"/>
            </w:rPr>
          </w:rPrChange>
        </w:rPr>
      </w:pPr>
      <w:r w:rsidRPr="00766438">
        <w:rPr>
          <w:rFonts w:ascii="Times New Roman" w:hAnsi="Times New Roman"/>
          <w:b/>
          <w:sz w:val="24"/>
          <w:szCs w:val="24"/>
          <w:rPrChange w:id="53" w:author="Fabio" w:date="2013-11-14T17:26:00Z">
            <w:rPr>
              <w:rFonts w:ascii="Times New Roman" w:hAnsi="Times New Roman"/>
              <w:sz w:val="28"/>
              <w:szCs w:val="28"/>
            </w:rPr>
          </w:rPrChange>
        </w:rPr>
        <w:t>LARISSA AMANCIO</w:t>
      </w:r>
    </w:p>
    <w:p w:rsidR="00EE5A8C" w:rsidRPr="00864FA3" w:rsidRDefault="00766438" w:rsidP="00734C9D">
      <w:pPr>
        <w:pStyle w:val="SemEspaamento"/>
        <w:spacing w:line="360" w:lineRule="auto"/>
        <w:jc w:val="center"/>
        <w:rPr>
          <w:rFonts w:ascii="Times New Roman" w:hAnsi="Times New Roman"/>
          <w:b/>
          <w:sz w:val="24"/>
          <w:szCs w:val="24"/>
          <w:rPrChange w:id="54" w:author="Fabio" w:date="2013-11-14T17:26:00Z">
            <w:rPr>
              <w:rFonts w:ascii="Times New Roman" w:hAnsi="Times New Roman"/>
              <w:sz w:val="28"/>
              <w:szCs w:val="28"/>
            </w:rPr>
          </w:rPrChange>
        </w:rPr>
      </w:pPr>
      <w:r w:rsidRPr="00766438">
        <w:rPr>
          <w:rFonts w:ascii="Times New Roman" w:hAnsi="Times New Roman"/>
          <w:b/>
          <w:sz w:val="24"/>
          <w:szCs w:val="24"/>
          <w:rPrChange w:id="55" w:author="Fabio" w:date="2013-11-14T17:26:00Z">
            <w:rPr>
              <w:rFonts w:ascii="Times New Roman" w:hAnsi="Times New Roman"/>
              <w:sz w:val="28"/>
              <w:szCs w:val="28"/>
            </w:rPr>
          </w:rPrChange>
        </w:rPr>
        <w:t>PATRÍCIA DE FÁTIMA OLIVEIRA</w:t>
      </w:r>
    </w:p>
    <w:p w:rsidR="00EE5A8C" w:rsidRPr="00864FA3" w:rsidRDefault="00766438" w:rsidP="00734C9D">
      <w:pPr>
        <w:pStyle w:val="SemEspaamento"/>
        <w:spacing w:line="360" w:lineRule="auto"/>
        <w:jc w:val="center"/>
        <w:rPr>
          <w:rFonts w:ascii="Times New Roman" w:hAnsi="Times New Roman"/>
          <w:b/>
          <w:sz w:val="24"/>
          <w:szCs w:val="24"/>
          <w:rPrChange w:id="56" w:author="Fabio" w:date="2013-11-14T17:26:00Z">
            <w:rPr>
              <w:rFonts w:ascii="Times New Roman" w:hAnsi="Times New Roman"/>
              <w:sz w:val="28"/>
              <w:szCs w:val="28"/>
            </w:rPr>
          </w:rPrChange>
        </w:rPr>
      </w:pPr>
      <w:r w:rsidRPr="00766438">
        <w:rPr>
          <w:rFonts w:ascii="Times New Roman" w:eastAsia="Times New Roman" w:hAnsi="Times New Roman"/>
          <w:b/>
          <w:sz w:val="24"/>
          <w:szCs w:val="24"/>
          <w:rPrChange w:id="57" w:author="Patrícia Oliveira" w:date="2013-11-23T16:04:00Z">
            <w:rPr>
              <w:rFonts w:ascii="Times New Roman" w:hAnsi="Times New Roman"/>
              <w:sz w:val="28"/>
              <w:szCs w:val="28"/>
            </w:rPr>
          </w:rPrChange>
        </w:rPr>
        <w:t>WILL</w:t>
      </w:r>
      <w:ins w:id="58" w:author="Patrícia Oliveira" w:date="2013-11-23T16:04:00Z">
        <w:r w:rsidRPr="00766438">
          <w:rPr>
            <w:rFonts w:ascii="Times New Roman" w:eastAsia="Times New Roman" w:hAnsi="Times New Roman"/>
            <w:b/>
            <w:sz w:val="24"/>
            <w:szCs w:val="24"/>
            <w:rPrChange w:id="59" w:author="Patrícia Oliveira" w:date="2013-11-23T16:04:00Z">
              <w:rPr>
                <w:rFonts w:ascii="Times New Roman" w:hAnsi="Times New Roman"/>
                <w:sz w:val="28"/>
                <w:szCs w:val="28"/>
              </w:rPr>
            </w:rPrChange>
          </w:rPr>
          <w:t>I</w:t>
        </w:r>
      </w:ins>
      <w:r w:rsidRPr="00766438">
        <w:rPr>
          <w:rFonts w:ascii="Times New Roman" w:eastAsia="Times New Roman" w:hAnsi="Times New Roman"/>
          <w:b/>
          <w:sz w:val="24"/>
          <w:szCs w:val="24"/>
          <w:rPrChange w:id="60" w:author="Patrícia Oliveira" w:date="2013-11-23T16:04:00Z">
            <w:rPr>
              <w:rFonts w:ascii="Times New Roman" w:hAnsi="Times New Roman"/>
              <w:sz w:val="28"/>
              <w:szCs w:val="28"/>
            </w:rPr>
          </w:rPrChange>
        </w:rPr>
        <w:t>AM BARBOSA DOS SANTOS</w:t>
      </w:r>
    </w:p>
    <w:p w:rsidR="00EE5A8C" w:rsidRPr="00864FA3" w:rsidRDefault="00EE5A8C" w:rsidP="00734C9D">
      <w:pPr>
        <w:pStyle w:val="SemEspaamento"/>
        <w:spacing w:line="360" w:lineRule="auto"/>
        <w:jc w:val="center"/>
        <w:rPr>
          <w:ins w:id="61" w:author="Fabio" w:date="2013-11-14T17:18:00Z"/>
          <w:rFonts w:ascii="Times New Roman" w:hAnsi="Times New Roman"/>
          <w:b/>
          <w:sz w:val="24"/>
          <w:szCs w:val="24"/>
        </w:rPr>
      </w:pPr>
    </w:p>
    <w:p w:rsidR="001E3B3F" w:rsidRPr="00864FA3" w:rsidRDefault="001E3B3F"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
      </w:pPr>
    </w:p>
    <w:p w:rsidR="0032049E" w:rsidRPr="00864FA3" w:rsidRDefault="0032049E" w:rsidP="00734C9D">
      <w:pPr>
        <w:pStyle w:val="SemEspaamento"/>
        <w:spacing w:line="360" w:lineRule="auto"/>
        <w:jc w:val="center"/>
        <w:rPr>
          <w:rFonts w:ascii="Times New Roman" w:hAnsi="Times New Roman"/>
          <w:b/>
          <w:sz w:val="24"/>
          <w:szCs w:val="24"/>
          <w:rPrChange w:id="62" w:author="Fabio" w:date="2013-11-14T17:26:00Z">
            <w:rPr>
              <w:rFonts w:ascii="Times New Roman" w:hAnsi="Times New Roman"/>
              <w:b/>
              <w:sz w:val="28"/>
              <w:szCs w:val="28"/>
            </w:rPr>
          </w:rPrChange>
        </w:rPr>
      </w:pPr>
    </w:p>
    <w:p w:rsidR="00EE5A8C" w:rsidRPr="00864FA3" w:rsidRDefault="00EE5A8C" w:rsidP="00734C9D">
      <w:pPr>
        <w:pStyle w:val="SemEspaamento"/>
        <w:spacing w:line="360" w:lineRule="auto"/>
        <w:jc w:val="center"/>
        <w:rPr>
          <w:rFonts w:ascii="Times New Roman" w:hAnsi="Times New Roman"/>
          <w:b/>
          <w:sz w:val="24"/>
          <w:szCs w:val="24"/>
          <w:rPrChange w:id="63" w:author="Fabio" w:date="2013-11-14T17:49:00Z">
            <w:rPr>
              <w:rFonts w:ascii="Times New Roman" w:hAnsi="Times New Roman"/>
              <w:b/>
              <w:sz w:val="28"/>
              <w:szCs w:val="28"/>
            </w:rPr>
          </w:rPrChange>
        </w:rPr>
      </w:pPr>
    </w:p>
    <w:p w:rsidR="00EE5A8C" w:rsidRPr="00864FA3" w:rsidDel="001E3B3F" w:rsidRDefault="00766438" w:rsidP="00734C9D">
      <w:pPr>
        <w:pStyle w:val="SemEspaamento"/>
        <w:spacing w:line="360" w:lineRule="auto"/>
        <w:jc w:val="center"/>
        <w:rPr>
          <w:del w:id="64" w:author="Fabio" w:date="2013-11-14T17:18:00Z"/>
          <w:rFonts w:ascii="Times New Roman" w:hAnsi="Times New Roman"/>
          <w:b/>
          <w:sz w:val="24"/>
          <w:szCs w:val="24"/>
          <w:rPrChange w:id="65" w:author="Fabio" w:date="2013-11-14T17:49:00Z">
            <w:rPr>
              <w:del w:id="66" w:author="Fabio" w:date="2013-11-14T17:18:00Z"/>
              <w:rFonts w:ascii="Times New Roman" w:hAnsi="Times New Roman"/>
              <w:b/>
              <w:sz w:val="28"/>
              <w:szCs w:val="28"/>
            </w:rPr>
          </w:rPrChange>
        </w:rPr>
      </w:pPr>
      <w:ins w:id="67" w:author="Carolina Marques" w:date="2013-10-27T02:20:00Z">
        <w:r w:rsidRPr="00766438">
          <w:rPr>
            <w:rFonts w:ascii="Times New Roman" w:hAnsi="Times New Roman"/>
            <w:b/>
            <w:sz w:val="24"/>
            <w:szCs w:val="24"/>
            <w:rPrChange w:id="68" w:author="Fabio" w:date="2013-11-14T17:49:00Z">
              <w:rPr>
                <w:rFonts w:ascii="Times New Roman" w:hAnsi="Times New Roman"/>
                <w:b/>
                <w:sz w:val="28"/>
                <w:szCs w:val="28"/>
              </w:rPr>
            </w:rPrChange>
          </w:rPr>
          <w:t>DESENVOLVIMENTO DE UM</w:t>
        </w:r>
      </w:ins>
      <w:r w:rsidR="005B38ED" w:rsidRPr="00864FA3">
        <w:rPr>
          <w:rFonts w:ascii="Times New Roman" w:hAnsi="Times New Roman"/>
          <w:b/>
          <w:sz w:val="24"/>
          <w:szCs w:val="24"/>
        </w:rPr>
        <w:t xml:space="preserve"> </w:t>
      </w:r>
    </w:p>
    <w:p w:rsidR="00E547F3" w:rsidRPr="00864FA3" w:rsidRDefault="00766438" w:rsidP="00734C9D">
      <w:pPr>
        <w:pStyle w:val="SemEspaamento"/>
        <w:spacing w:line="360" w:lineRule="auto"/>
        <w:jc w:val="center"/>
        <w:rPr>
          <w:rFonts w:ascii="Times New Roman" w:hAnsi="Times New Roman"/>
          <w:b/>
          <w:sz w:val="24"/>
          <w:szCs w:val="24"/>
          <w:rPrChange w:id="69" w:author="Fabio" w:date="2013-11-14T17:49:00Z">
            <w:rPr>
              <w:rFonts w:ascii="Times New Roman" w:hAnsi="Times New Roman"/>
              <w:b/>
              <w:sz w:val="32"/>
              <w:szCs w:val="32"/>
            </w:rPr>
          </w:rPrChange>
        </w:rPr>
      </w:pPr>
      <w:r w:rsidRPr="00766438">
        <w:rPr>
          <w:rFonts w:ascii="Times New Roman" w:hAnsi="Times New Roman"/>
          <w:b/>
          <w:sz w:val="24"/>
          <w:szCs w:val="24"/>
          <w:rPrChange w:id="70" w:author="Fabio" w:date="2013-11-14T17:49:00Z">
            <w:rPr>
              <w:rFonts w:ascii="Times New Roman" w:hAnsi="Times New Roman"/>
              <w:b/>
              <w:sz w:val="32"/>
              <w:szCs w:val="32"/>
            </w:rPr>
          </w:rPrChange>
        </w:rPr>
        <w:t>SISTEMA PARA GERENCIAMENTO DA GRADE DE AULA PARA O CORPO DOCENTE</w:t>
      </w:r>
    </w:p>
    <w:p w:rsidR="00EE5A8C" w:rsidRPr="00864FA3" w:rsidRDefault="00EE5A8C" w:rsidP="00734C9D">
      <w:pPr>
        <w:pStyle w:val="SemEspaamento"/>
        <w:spacing w:line="360" w:lineRule="auto"/>
        <w:rPr>
          <w:ins w:id="71" w:author="Fabio" w:date="2013-11-14T17:18:00Z"/>
          <w:rFonts w:ascii="Times New Roman" w:hAnsi="Times New Roman"/>
          <w:sz w:val="24"/>
          <w:szCs w:val="24"/>
          <w:rPrChange w:id="72" w:author="Fabio" w:date="2013-11-14T17:26:00Z">
            <w:rPr>
              <w:ins w:id="73" w:author="Fabio" w:date="2013-11-14T17:18:00Z"/>
              <w:rFonts w:ascii="Times New Roman" w:hAnsi="Times New Roman"/>
              <w:b/>
              <w:sz w:val="24"/>
              <w:szCs w:val="24"/>
            </w:rPr>
          </w:rPrChange>
        </w:rPr>
      </w:pPr>
    </w:p>
    <w:p w:rsidR="001E3B3F" w:rsidRPr="00864FA3" w:rsidRDefault="001E3B3F" w:rsidP="00734C9D">
      <w:pPr>
        <w:pStyle w:val="SemEspaamento"/>
        <w:spacing w:line="360" w:lineRule="auto"/>
        <w:rPr>
          <w:rFonts w:ascii="Times New Roman" w:hAnsi="Times New Roman"/>
          <w:sz w:val="24"/>
          <w:szCs w:val="24"/>
        </w:rPr>
      </w:pPr>
    </w:p>
    <w:p w:rsidR="0032049E" w:rsidRPr="00864FA3" w:rsidRDefault="0032049E" w:rsidP="00734C9D">
      <w:pPr>
        <w:pStyle w:val="SemEspaamento"/>
        <w:spacing w:line="360" w:lineRule="auto"/>
        <w:rPr>
          <w:rFonts w:ascii="Times New Roman" w:hAnsi="Times New Roman"/>
          <w:sz w:val="24"/>
          <w:szCs w:val="24"/>
        </w:rPr>
      </w:pPr>
    </w:p>
    <w:p w:rsidR="0032049E" w:rsidRPr="00864FA3" w:rsidRDefault="0032049E" w:rsidP="00734C9D">
      <w:pPr>
        <w:pStyle w:val="SemEspaamento"/>
        <w:spacing w:line="360" w:lineRule="auto"/>
        <w:rPr>
          <w:rFonts w:ascii="Times New Roman" w:hAnsi="Times New Roman"/>
          <w:sz w:val="24"/>
          <w:szCs w:val="24"/>
          <w:rPrChange w:id="74" w:author="Fabio" w:date="2013-11-14T17:26:00Z">
            <w:rPr>
              <w:rFonts w:ascii="Times New Roman" w:hAnsi="Times New Roman"/>
              <w:b/>
              <w:sz w:val="28"/>
              <w:szCs w:val="28"/>
            </w:rPr>
          </w:rPrChange>
        </w:rPr>
      </w:pPr>
    </w:p>
    <w:p w:rsidR="00EE5A8C" w:rsidRPr="00864FA3" w:rsidRDefault="00EE5A8C" w:rsidP="00734C9D">
      <w:pPr>
        <w:pStyle w:val="SemEspaamento"/>
        <w:spacing w:line="360" w:lineRule="auto"/>
        <w:rPr>
          <w:rFonts w:ascii="Times New Roman" w:hAnsi="Times New Roman"/>
          <w:sz w:val="24"/>
          <w:szCs w:val="24"/>
          <w:rPrChange w:id="75" w:author="Fabio" w:date="2013-11-14T17:26:00Z">
            <w:rPr>
              <w:rFonts w:ascii="Times New Roman" w:hAnsi="Times New Roman"/>
              <w:b/>
              <w:sz w:val="28"/>
              <w:szCs w:val="28"/>
            </w:rPr>
          </w:rPrChange>
        </w:rPr>
      </w:pPr>
    </w:p>
    <w:p w:rsidR="00C17C70" w:rsidRPr="00864FA3" w:rsidRDefault="00C17C70" w:rsidP="00734C9D">
      <w:pPr>
        <w:pStyle w:val="SemEspaamento"/>
        <w:spacing w:line="360" w:lineRule="auto"/>
        <w:rPr>
          <w:rFonts w:ascii="Times New Roman" w:hAnsi="Times New Roman"/>
          <w:sz w:val="24"/>
          <w:szCs w:val="24"/>
          <w:rPrChange w:id="76" w:author="Fabio" w:date="2013-11-14T17:26:00Z">
            <w:rPr>
              <w:rFonts w:ascii="Times New Roman" w:hAnsi="Times New Roman"/>
              <w:b/>
              <w:sz w:val="28"/>
              <w:szCs w:val="28"/>
            </w:rPr>
          </w:rPrChange>
        </w:rPr>
      </w:pPr>
    </w:p>
    <w:p w:rsidR="00000000" w:rsidRDefault="00EE5A8C">
      <w:pPr>
        <w:pStyle w:val="SemEspaamento"/>
        <w:spacing w:line="360" w:lineRule="auto"/>
        <w:ind w:left="4536"/>
        <w:jc w:val="both"/>
        <w:rPr>
          <w:rFonts w:ascii="Times New Roman" w:hAnsi="Times New Roman"/>
          <w:sz w:val="24"/>
          <w:szCs w:val="24"/>
        </w:rPr>
        <w:pPrChange w:id="77" w:author="Fabio" w:date="2013-11-14T17:50:00Z">
          <w:pPr>
            <w:spacing w:line="360" w:lineRule="auto"/>
            <w:ind w:left="3686"/>
            <w:jc w:val="both"/>
          </w:pPr>
        </w:pPrChange>
      </w:pPr>
      <w:r w:rsidRPr="00864FA3">
        <w:rPr>
          <w:rFonts w:ascii="Times New Roman" w:hAnsi="Times New Roman"/>
          <w:sz w:val="24"/>
          <w:szCs w:val="24"/>
        </w:rPr>
        <w:t xml:space="preserve">Trabalho apresentado </w:t>
      </w:r>
      <w:r w:rsidR="002A46FF" w:rsidRPr="00864FA3">
        <w:rPr>
          <w:rFonts w:ascii="Times New Roman" w:hAnsi="Times New Roman"/>
          <w:sz w:val="24"/>
          <w:szCs w:val="24"/>
        </w:rPr>
        <w:t xml:space="preserve">como exigência parcial para a obtenção da formação </w:t>
      </w:r>
      <w:r w:rsidRPr="00864FA3">
        <w:rPr>
          <w:rFonts w:ascii="Times New Roman" w:hAnsi="Times New Roman"/>
          <w:sz w:val="24"/>
          <w:szCs w:val="24"/>
        </w:rPr>
        <w:t>ao Curso de Ciência da Computação da Faculdade de Tecnologia Carlos Drummond de Andrade</w:t>
      </w:r>
      <w:r w:rsidR="00E01ED9" w:rsidRPr="00864FA3">
        <w:rPr>
          <w:rFonts w:ascii="Times New Roman" w:hAnsi="Times New Roman"/>
          <w:sz w:val="24"/>
          <w:szCs w:val="24"/>
        </w:rPr>
        <w:t>.</w:t>
      </w:r>
    </w:p>
    <w:p w:rsidR="00000000" w:rsidRDefault="00E01ED9">
      <w:pPr>
        <w:pStyle w:val="SemEspaamento"/>
        <w:spacing w:line="360" w:lineRule="auto"/>
        <w:ind w:left="4536"/>
        <w:jc w:val="both"/>
        <w:rPr>
          <w:rFonts w:ascii="Times New Roman" w:hAnsi="Times New Roman"/>
          <w:sz w:val="24"/>
          <w:szCs w:val="24"/>
        </w:rPr>
        <w:pPrChange w:id="78" w:author="Fabio" w:date="2013-11-14T17:50:00Z">
          <w:pPr>
            <w:spacing w:line="360" w:lineRule="auto"/>
            <w:ind w:left="3686"/>
            <w:jc w:val="both"/>
          </w:pPr>
        </w:pPrChange>
      </w:pPr>
      <w:del w:id="79" w:author="Fabio" w:date="2013-11-12T10:46:00Z">
        <w:r w:rsidRPr="00864FA3" w:rsidDel="00287692">
          <w:rPr>
            <w:rFonts w:ascii="Times New Roman" w:hAnsi="Times New Roman"/>
            <w:sz w:val="24"/>
            <w:szCs w:val="24"/>
          </w:rPr>
          <w:delText xml:space="preserve">Professora </w:delText>
        </w:r>
      </w:del>
      <w:ins w:id="80" w:author="Fabio" w:date="2013-11-12T10:46:00Z">
        <w:r w:rsidR="00766438" w:rsidRPr="00766438">
          <w:rPr>
            <w:rFonts w:ascii="Times New Roman" w:eastAsia="Times New Roman" w:hAnsi="Times New Roman"/>
            <w:sz w:val="24"/>
            <w:szCs w:val="24"/>
            <w:rPrChange w:id="81" w:author="Patrícia Oliveira" w:date="2013-11-23T16:04:00Z">
              <w:rPr>
                <w:rFonts w:ascii="Times New Roman" w:hAnsi="Times New Roman"/>
                <w:sz w:val="24"/>
                <w:szCs w:val="24"/>
              </w:rPr>
            </w:rPrChange>
          </w:rPr>
          <w:t>Professor</w:t>
        </w:r>
      </w:ins>
      <w:ins w:id="82" w:author="Patrícia Oliveira" w:date="2013-11-23T16:04:00Z">
        <w:r w:rsidR="00766438" w:rsidRPr="00766438">
          <w:rPr>
            <w:rFonts w:ascii="Times New Roman" w:eastAsia="Times New Roman" w:hAnsi="Times New Roman"/>
            <w:sz w:val="24"/>
            <w:szCs w:val="24"/>
            <w:rPrChange w:id="83" w:author="Patrícia Oliveira" w:date="2013-11-23T16:04:00Z">
              <w:rPr>
                <w:rFonts w:ascii="Times New Roman" w:hAnsi="Times New Roman"/>
                <w:sz w:val="24"/>
                <w:szCs w:val="24"/>
              </w:rPr>
            </w:rPrChange>
          </w:rPr>
          <w:t xml:space="preserve">a </w:t>
        </w:r>
      </w:ins>
      <w:del w:id="84" w:author="Larissa" w:date="2013-11-20T18:11:00Z">
        <w:r w:rsidRPr="00864FA3" w:rsidDel="00BC154C">
          <w:rPr>
            <w:rFonts w:ascii="Times New Roman" w:hAnsi="Times New Roman"/>
            <w:sz w:val="24"/>
            <w:szCs w:val="24"/>
          </w:rPr>
          <w:delText>Orientador</w:delText>
        </w:r>
      </w:del>
      <w:ins w:id="85" w:author="Fabio" w:date="2013-11-12T10:47:00Z">
        <w:del w:id="86" w:author="Larissa" w:date="2013-11-20T18:11:00Z">
          <w:r w:rsidR="00287692" w:rsidRPr="00864FA3" w:rsidDel="00BC154C">
            <w:rPr>
              <w:rFonts w:ascii="Times New Roman" w:hAnsi="Times New Roman"/>
              <w:sz w:val="24"/>
              <w:szCs w:val="24"/>
            </w:rPr>
            <w:delText>or</w:delText>
          </w:r>
        </w:del>
      </w:ins>
      <w:ins w:id="87" w:author="Larissa" w:date="2013-11-20T18:11:00Z">
        <w:r w:rsidR="00766438" w:rsidRPr="00766438">
          <w:rPr>
            <w:rFonts w:ascii="Times New Roman" w:eastAsia="Times New Roman" w:hAnsi="Times New Roman"/>
            <w:sz w:val="24"/>
            <w:szCs w:val="24"/>
            <w:rPrChange w:id="88" w:author="Patrícia Oliveira" w:date="2013-11-23T16:04:00Z">
              <w:rPr>
                <w:rFonts w:ascii="Times New Roman" w:hAnsi="Times New Roman"/>
                <w:sz w:val="24"/>
                <w:szCs w:val="24"/>
              </w:rPr>
            </w:rPrChange>
          </w:rPr>
          <w:t>Orientador</w:t>
        </w:r>
      </w:ins>
      <w:ins w:id="89" w:author="Patrícia Oliveira" w:date="2013-11-23T16:04:00Z">
        <w:r w:rsidR="00766438" w:rsidRPr="00766438">
          <w:rPr>
            <w:rFonts w:ascii="Times New Roman" w:eastAsia="Times New Roman" w:hAnsi="Times New Roman"/>
            <w:sz w:val="24"/>
            <w:szCs w:val="24"/>
            <w:rPrChange w:id="90" w:author="Patrícia Oliveira" w:date="2013-11-23T16:04:00Z">
              <w:rPr>
                <w:rFonts w:ascii="Times New Roman" w:hAnsi="Times New Roman"/>
                <w:sz w:val="24"/>
                <w:szCs w:val="24"/>
              </w:rPr>
            </w:rPrChange>
          </w:rPr>
          <w:t>a</w:t>
        </w:r>
      </w:ins>
      <w:del w:id="91" w:author="Fabio" w:date="2013-11-12T10:47:00Z">
        <w:r w:rsidRPr="00864FA3" w:rsidDel="00287692">
          <w:rPr>
            <w:rFonts w:ascii="Times New Roman" w:hAnsi="Times New Roman"/>
            <w:sz w:val="24"/>
            <w:szCs w:val="24"/>
          </w:rPr>
          <w:delText>a</w:delText>
        </w:r>
      </w:del>
      <w:r w:rsidR="00766438" w:rsidRPr="00766438">
        <w:rPr>
          <w:rFonts w:ascii="Times New Roman" w:eastAsia="Times New Roman" w:hAnsi="Times New Roman"/>
          <w:sz w:val="24"/>
          <w:szCs w:val="24"/>
          <w:rPrChange w:id="92" w:author="Patrícia Oliveira" w:date="2013-11-23T16:04:00Z">
            <w:rPr>
              <w:rFonts w:ascii="Times New Roman" w:hAnsi="Times New Roman"/>
              <w:sz w:val="24"/>
              <w:szCs w:val="24"/>
            </w:rPr>
          </w:rPrChange>
        </w:rPr>
        <w:t>: Lúci</w:t>
      </w:r>
      <w:r w:rsidR="00DF4082" w:rsidRPr="00864FA3">
        <w:rPr>
          <w:rFonts w:ascii="Times New Roman" w:eastAsia="Times New Roman" w:hAnsi="Times New Roman"/>
          <w:sz w:val="24"/>
          <w:szCs w:val="24"/>
        </w:rPr>
        <w:t>a Contente Mo</w:t>
      </w:r>
      <w:r w:rsidR="00766438" w:rsidRPr="00766438">
        <w:rPr>
          <w:rFonts w:ascii="Times New Roman" w:eastAsia="Times New Roman" w:hAnsi="Times New Roman"/>
          <w:sz w:val="24"/>
          <w:szCs w:val="24"/>
          <w:rPrChange w:id="93" w:author="Patrícia Oliveira" w:date="2013-11-23T16:04:00Z">
            <w:rPr>
              <w:rFonts w:ascii="Times New Roman" w:hAnsi="Times New Roman"/>
              <w:sz w:val="24"/>
              <w:szCs w:val="24"/>
            </w:rPr>
          </w:rPrChange>
        </w:rPr>
        <w:t>s</w:t>
      </w:r>
    </w:p>
    <w:p w:rsidR="00000000" w:rsidRDefault="00FD574B">
      <w:pPr>
        <w:pStyle w:val="SemEspaamento"/>
        <w:spacing w:line="360" w:lineRule="auto"/>
        <w:jc w:val="both"/>
        <w:rPr>
          <w:ins w:id="94" w:author="Fabio" w:date="2013-11-14T17:18:00Z"/>
          <w:rFonts w:ascii="Times New Roman" w:hAnsi="Times New Roman"/>
          <w:sz w:val="24"/>
          <w:szCs w:val="24"/>
        </w:rPr>
        <w:pPrChange w:id="95" w:author="Fabio" w:date="2013-11-14T17:18:00Z">
          <w:pPr>
            <w:spacing w:line="360" w:lineRule="auto"/>
            <w:ind w:left="3686"/>
            <w:jc w:val="both"/>
          </w:pPr>
        </w:pPrChange>
      </w:pPr>
    </w:p>
    <w:p w:rsidR="00FC00CD" w:rsidRPr="00864FA3" w:rsidRDefault="00FC00CD" w:rsidP="00734C9D">
      <w:pPr>
        <w:pStyle w:val="SemEspaamento"/>
        <w:spacing w:line="360" w:lineRule="auto"/>
        <w:jc w:val="both"/>
        <w:rPr>
          <w:rFonts w:ascii="Times New Roman" w:hAnsi="Times New Roman"/>
          <w:sz w:val="24"/>
          <w:szCs w:val="24"/>
        </w:rPr>
      </w:pPr>
    </w:p>
    <w:p w:rsidR="0032049E" w:rsidRPr="00864FA3" w:rsidRDefault="0032049E" w:rsidP="00734C9D">
      <w:pPr>
        <w:pStyle w:val="SemEspaamento"/>
        <w:spacing w:line="360" w:lineRule="auto"/>
        <w:jc w:val="both"/>
        <w:rPr>
          <w:rFonts w:ascii="Times New Roman" w:hAnsi="Times New Roman"/>
          <w:sz w:val="24"/>
          <w:szCs w:val="24"/>
        </w:rPr>
      </w:pPr>
    </w:p>
    <w:p w:rsidR="0032049E" w:rsidRPr="00864FA3" w:rsidRDefault="0032049E" w:rsidP="00734C9D">
      <w:pPr>
        <w:pStyle w:val="SemEspaamento"/>
        <w:spacing w:line="360" w:lineRule="auto"/>
        <w:jc w:val="both"/>
        <w:rPr>
          <w:rFonts w:ascii="Times New Roman" w:hAnsi="Times New Roman"/>
          <w:sz w:val="24"/>
          <w:szCs w:val="24"/>
        </w:rPr>
      </w:pPr>
    </w:p>
    <w:p w:rsidR="0032049E" w:rsidRPr="00864FA3" w:rsidRDefault="0032049E" w:rsidP="00734C9D">
      <w:pPr>
        <w:pStyle w:val="SemEspaamento"/>
        <w:spacing w:line="360" w:lineRule="auto"/>
        <w:jc w:val="both"/>
        <w:rPr>
          <w:rFonts w:ascii="Times New Roman" w:hAnsi="Times New Roman"/>
          <w:sz w:val="24"/>
          <w:szCs w:val="24"/>
        </w:rPr>
      </w:pPr>
    </w:p>
    <w:p w:rsidR="0032049E" w:rsidRPr="00864FA3" w:rsidRDefault="0032049E" w:rsidP="00734C9D">
      <w:pPr>
        <w:pStyle w:val="SemEspaamento"/>
        <w:spacing w:line="360" w:lineRule="auto"/>
        <w:jc w:val="both"/>
        <w:rPr>
          <w:rFonts w:ascii="Times New Roman" w:hAnsi="Times New Roman"/>
          <w:sz w:val="24"/>
          <w:szCs w:val="24"/>
        </w:rPr>
      </w:pPr>
    </w:p>
    <w:p w:rsidR="0032049E" w:rsidRPr="00864FA3" w:rsidRDefault="0032049E" w:rsidP="00734C9D">
      <w:pPr>
        <w:pStyle w:val="SemEspaamento"/>
        <w:spacing w:line="360" w:lineRule="auto"/>
        <w:jc w:val="both"/>
        <w:rPr>
          <w:rFonts w:ascii="Times New Roman" w:hAnsi="Times New Roman"/>
          <w:sz w:val="24"/>
          <w:szCs w:val="24"/>
        </w:rPr>
      </w:pPr>
    </w:p>
    <w:p w:rsidR="00000000" w:rsidRDefault="00FD574B">
      <w:pPr>
        <w:pStyle w:val="SemEspaamento"/>
        <w:spacing w:line="360" w:lineRule="auto"/>
        <w:jc w:val="both"/>
        <w:rPr>
          <w:rFonts w:ascii="Times New Roman" w:hAnsi="Times New Roman"/>
          <w:sz w:val="24"/>
          <w:szCs w:val="24"/>
        </w:rPr>
        <w:pPrChange w:id="96" w:author="Fabio" w:date="2013-11-14T17:18:00Z">
          <w:pPr>
            <w:spacing w:line="360" w:lineRule="auto"/>
            <w:ind w:left="3686"/>
            <w:jc w:val="both"/>
          </w:pPr>
        </w:pPrChange>
      </w:pPr>
    </w:p>
    <w:p w:rsidR="00E01ED9" w:rsidRPr="00864FA3" w:rsidRDefault="00766438" w:rsidP="00734C9D">
      <w:pPr>
        <w:pStyle w:val="SemEspaamento"/>
        <w:spacing w:line="360" w:lineRule="auto"/>
        <w:jc w:val="center"/>
        <w:rPr>
          <w:rFonts w:ascii="Times New Roman" w:hAnsi="Times New Roman"/>
          <w:b/>
          <w:sz w:val="24"/>
          <w:szCs w:val="24"/>
          <w:rPrChange w:id="97" w:author="Fabio" w:date="2013-11-14T17:26:00Z">
            <w:rPr>
              <w:rFonts w:ascii="Times New Roman" w:hAnsi="Times New Roman"/>
              <w:b/>
              <w:sz w:val="28"/>
              <w:szCs w:val="28"/>
            </w:rPr>
          </w:rPrChange>
        </w:rPr>
      </w:pPr>
      <w:r w:rsidRPr="00766438">
        <w:rPr>
          <w:rFonts w:ascii="Times New Roman" w:hAnsi="Times New Roman"/>
          <w:b/>
          <w:sz w:val="24"/>
          <w:szCs w:val="24"/>
          <w:rPrChange w:id="98" w:author="Fabio" w:date="2013-11-14T17:26:00Z">
            <w:rPr>
              <w:rFonts w:ascii="Times New Roman" w:hAnsi="Times New Roman"/>
              <w:b/>
              <w:sz w:val="28"/>
              <w:szCs w:val="28"/>
            </w:rPr>
          </w:rPrChange>
        </w:rPr>
        <w:t>SÃO PAULO – SP</w:t>
      </w:r>
    </w:p>
    <w:p w:rsidR="002A46FF" w:rsidRPr="00864FA3" w:rsidRDefault="00766438" w:rsidP="00734C9D">
      <w:pPr>
        <w:pStyle w:val="SemEspaamento"/>
        <w:spacing w:line="360" w:lineRule="auto"/>
        <w:jc w:val="center"/>
        <w:rPr>
          <w:rFonts w:ascii="Times New Roman" w:hAnsi="Times New Roman"/>
          <w:b/>
          <w:sz w:val="24"/>
          <w:szCs w:val="24"/>
          <w:rPrChange w:id="99" w:author="Fabio" w:date="2013-11-14T17:26:00Z">
            <w:rPr>
              <w:rFonts w:ascii="Times New Roman" w:hAnsi="Times New Roman"/>
              <w:b/>
              <w:sz w:val="28"/>
              <w:szCs w:val="28"/>
            </w:rPr>
          </w:rPrChange>
        </w:rPr>
      </w:pPr>
      <w:r w:rsidRPr="00766438">
        <w:rPr>
          <w:rFonts w:ascii="Times New Roman" w:hAnsi="Times New Roman"/>
          <w:b/>
          <w:sz w:val="24"/>
          <w:szCs w:val="24"/>
          <w:rPrChange w:id="100" w:author="Fabio" w:date="2013-11-14T17:26:00Z">
            <w:rPr>
              <w:rFonts w:ascii="Times New Roman" w:hAnsi="Times New Roman"/>
              <w:b/>
              <w:sz w:val="28"/>
              <w:szCs w:val="28"/>
            </w:rPr>
          </w:rPrChange>
        </w:rPr>
        <w:t>2013</w:t>
      </w:r>
    </w:p>
    <w:p w:rsidR="002A46FF" w:rsidRPr="00864FA3" w:rsidRDefault="00766438" w:rsidP="00734C9D">
      <w:pPr>
        <w:pStyle w:val="SemEspaamento"/>
        <w:spacing w:line="360" w:lineRule="auto"/>
        <w:jc w:val="center"/>
        <w:rPr>
          <w:rFonts w:ascii="Times New Roman" w:hAnsi="Times New Roman"/>
          <w:b/>
          <w:sz w:val="24"/>
          <w:szCs w:val="24"/>
          <w:rPrChange w:id="101" w:author="Fabio" w:date="2013-11-14T17:26:00Z">
            <w:rPr>
              <w:rFonts w:ascii="Times New Roman" w:hAnsi="Times New Roman"/>
              <w:sz w:val="28"/>
              <w:szCs w:val="28"/>
            </w:rPr>
          </w:rPrChange>
        </w:rPr>
      </w:pPr>
      <w:r w:rsidRPr="00766438">
        <w:rPr>
          <w:rFonts w:ascii="Times New Roman" w:hAnsi="Times New Roman"/>
          <w:b/>
          <w:sz w:val="24"/>
          <w:szCs w:val="24"/>
          <w:rPrChange w:id="102" w:author="Fabio" w:date="2013-11-14T17:26:00Z">
            <w:rPr>
              <w:rFonts w:ascii="Times New Roman" w:hAnsi="Times New Roman"/>
              <w:sz w:val="28"/>
              <w:szCs w:val="28"/>
            </w:rPr>
          </w:rPrChange>
        </w:rPr>
        <w:lastRenderedPageBreak/>
        <w:t>CAROLINA TRINDADE MARQUES</w:t>
      </w:r>
    </w:p>
    <w:p w:rsidR="002A46FF" w:rsidRPr="00864FA3" w:rsidRDefault="001A088E" w:rsidP="00734C9D">
      <w:pPr>
        <w:pStyle w:val="SemEspaamento"/>
        <w:spacing w:line="360" w:lineRule="auto"/>
        <w:jc w:val="center"/>
        <w:rPr>
          <w:rFonts w:ascii="Times New Roman" w:hAnsi="Times New Roman"/>
          <w:b/>
          <w:sz w:val="24"/>
          <w:szCs w:val="24"/>
          <w:rPrChange w:id="103" w:author="Fabio" w:date="2013-11-14T17:26:00Z">
            <w:rPr>
              <w:rFonts w:ascii="Times New Roman" w:hAnsi="Times New Roman"/>
              <w:sz w:val="28"/>
              <w:szCs w:val="28"/>
            </w:rPr>
          </w:rPrChange>
        </w:rPr>
      </w:pPr>
      <w:r w:rsidRPr="00864FA3">
        <w:rPr>
          <w:rFonts w:ascii="Times New Roman" w:hAnsi="Times New Roman"/>
          <w:b/>
          <w:sz w:val="24"/>
          <w:szCs w:val="24"/>
        </w:rPr>
        <w:t>FA</w:t>
      </w:r>
      <w:r w:rsidR="00766438" w:rsidRPr="00766438">
        <w:rPr>
          <w:rFonts w:ascii="Times New Roman" w:hAnsi="Times New Roman"/>
          <w:b/>
          <w:sz w:val="24"/>
          <w:szCs w:val="24"/>
          <w:rPrChange w:id="104" w:author="Fabio" w:date="2013-11-14T17:26:00Z">
            <w:rPr>
              <w:rFonts w:ascii="Times New Roman" w:hAnsi="Times New Roman"/>
              <w:sz w:val="28"/>
              <w:szCs w:val="28"/>
            </w:rPr>
          </w:rPrChange>
        </w:rPr>
        <w:t>BIO SANTOS GOMES</w:t>
      </w:r>
    </w:p>
    <w:p w:rsidR="002A46FF" w:rsidRPr="00864FA3" w:rsidRDefault="00766438" w:rsidP="00734C9D">
      <w:pPr>
        <w:pStyle w:val="SemEspaamento"/>
        <w:spacing w:line="360" w:lineRule="auto"/>
        <w:jc w:val="center"/>
        <w:rPr>
          <w:rFonts w:ascii="Times New Roman" w:hAnsi="Times New Roman"/>
          <w:b/>
          <w:sz w:val="24"/>
          <w:szCs w:val="24"/>
          <w:rPrChange w:id="105" w:author="Fabio" w:date="2013-11-14T17:26:00Z">
            <w:rPr>
              <w:rFonts w:ascii="Times New Roman" w:hAnsi="Times New Roman"/>
              <w:sz w:val="28"/>
              <w:szCs w:val="28"/>
            </w:rPr>
          </w:rPrChange>
        </w:rPr>
      </w:pPr>
      <w:r w:rsidRPr="00766438">
        <w:rPr>
          <w:rFonts w:ascii="Times New Roman" w:hAnsi="Times New Roman"/>
          <w:b/>
          <w:sz w:val="24"/>
          <w:szCs w:val="24"/>
          <w:rPrChange w:id="106" w:author="Fabio" w:date="2013-11-14T17:26:00Z">
            <w:rPr>
              <w:rFonts w:ascii="Times New Roman" w:hAnsi="Times New Roman"/>
              <w:sz w:val="28"/>
              <w:szCs w:val="28"/>
            </w:rPr>
          </w:rPrChange>
        </w:rPr>
        <w:t>LARISSA AMANCIO</w:t>
      </w:r>
    </w:p>
    <w:p w:rsidR="002A46FF" w:rsidRPr="00864FA3" w:rsidRDefault="00766438" w:rsidP="00734C9D">
      <w:pPr>
        <w:pStyle w:val="SemEspaamento"/>
        <w:spacing w:line="360" w:lineRule="auto"/>
        <w:jc w:val="center"/>
        <w:rPr>
          <w:rFonts w:ascii="Times New Roman" w:hAnsi="Times New Roman"/>
          <w:b/>
          <w:sz w:val="24"/>
          <w:szCs w:val="24"/>
          <w:rPrChange w:id="107" w:author="Fabio" w:date="2013-11-14T17:26:00Z">
            <w:rPr>
              <w:rFonts w:ascii="Times New Roman" w:hAnsi="Times New Roman"/>
              <w:sz w:val="28"/>
              <w:szCs w:val="28"/>
            </w:rPr>
          </w:rPrChange>
        </w:rPr>
      </w:pPr>
      <w:r w:rsidRPr="00766438">
        <w:rPr>
          <w:rFonts w:ascii="Times New Roman" w:hAnsi="Times New Roman"/>
          <w:b/>
          <w:sz w:val="24"/>
          <w:szCs w:val="24"/>
          <w:rPrChange w:id="108" w:author="Fabio" w:date="2013-11-14T17:26:00Z">
            <w:rPr>
              <w:rFonts w:ascii="Times New Roman" w:hAnsi="Times New Roman"/>
              <w:sz w:val="28"/>
              <w:szCs w:val="28"/>
            </w:rPr>
          </w:rPrChange>
        </w:rPr>
        <w:t>PATRÍCIA DE FÁTIMA OLIVEIRA</w:t>
      </w:r>
    </w:p>
    <w:p w:rsidR="002A46FF" w:rsidRPr="00864FA3" w:rsidRDefault="00766438" w:rsidP="00734C9D">
      <w:pPr>
        <w:pStyle w:val="SemEspaamento"/>
        <w:spacing w:line="360" w:lineRule="auto"/>
        <w:jc w:val="center"/>
        <w:rPr>
          <w:ins w:id="109" w:author="Fabio" w:date="2013-11-14T17:19:00Z"/>
          <w:rFonts w:ascii="Times New Roman" w:hAnsi="Times New Roman"/>
          <w:b/>
          <w:sz w:val="24"/>
          <w:szCs w:val="24"/>
        </w:rPr>
      </w:pPr>
      <w:r w:rsidRPr="00766438">
        <w:rPr>
          <w:rFonts w:ascii="Times New Roman" w:hAnsi="Times New Roman"/>
          <w:b/>
          <w:sz w:val="24"/>
          <w:szCs w:val="24"/>
          <w:rPrChange w:id="110" w:author="Patrícia Oliveira" w:date="2013-11-23T16:04:00Z">
            <w:rPr>
              <w:rFonts w:ascii="Times New Roman" w:hAnsi="Times New Roman"/>
              <w:sz w:val="28"/>
              <w:szCs w:val="28"/>
            </w:rPr>
          </w:rPrChange>
        </w:rPr>
        <w:t>WILL</w:t>
      </w:r>
      <w:ins w:id="111" w:author="Patrícia Oliveira" w:date="2013-11-23T16:04:00Z">
        <w:r w:rsidRPr="00766438">
          <w:rPr>
            <w:rFonts w:ascii="Times New Roman" w:hAnsi="Times New Roman"/>
            <w:b/>
            <w:sz w:val="24"/>
            <w:szCs w:val="24"/>
            <w:rPrChange w:id="112" w:author="Patrícia Oliveira" w:date="2013-11-23T16:04:00Z">
              <w:rPr>
                <w:rFonts w:ascii="Times New Roman" w:hAnsi="Times New Roman"/>
                <w:sz w:val="28"/>
                <w:szCs w:val="28"/>
              </w:rPr>
            </w:rPrChange>
          </w:rPr>
          <w:t>I</w:t>
        </w:r>
      </w:ins>
      <w:r w:rsidRPr="00766438">
        <w:rPr>
          <w:rFonts w:ascii="Times New Roman" w:hAnsi="Times New Roman"/>
          <w:b/>
          <w:sz w:val="24"/>
          <w:szCs w:val="24"/>
          <w:rPrChange w:id="113" w:author="Patrícia Oliveira" w:date="2013-11-23T16:04:00Z">
            <w:rPr>
              <w:rFonts w:ascii="Times New Roman" w:hAnsi="Times New Roman"/>
              <w:sz w:val="28"/>
              <w:szCs w:val="28"/>
            </w:rPr>
          </w:rPrChange>
        </w:rPr>
        <w:t>AM BARBOSA DOS SANTOS</w:t>
      </w:r>
    </w:p>
    <w:p w:rsidR="001E3B3F" w:rsidRPr="00864FA3" w:rsidRDefault="001E3B3F" w:rsidP="00734C9D">
      <w:pPr>
        <w:spacing w:line="360" w:lineRule="auto"/>
        <w:jc w:val="center"/>
        <w:rPr>
          <w:ins w:id="114" w:author="Fabio" w:date="2013-11-14T17:19:00Z"/>
          <w:rFonts w:ascii="Times New Roman" w:hAnsi="Times New Roman"/>
          <w:b/>
          <w:sz w:val="24"/>
          <w:szCs w:val="24"/>
        </w:rPr>
      </w:pPr>
    </w:p>
    <w:p w:rsidR="001E3B3F" w:rsidRPr="00864FA3" w:rsidDel="001E3B3F" w:rsidRDefault="001E3B3F" w:rsidP="00734C9D">
      <w:pPr>
        <w:spacing w:line="360" w:lineRule="auto"/>
        <w:jc w:val="center"/>
        <w:rPr>
          <w:del w:id="115" w:author="Fabio" w:date="2013-11-14T17:19:00Z"/>
          <w:rFonts w:ascii="Times New Roman" w:hAnsi="Times New Roman"/>
          <w:b/>
          <w:sz w:val="24"/>
          <w:szCs w:val="24"/>
          <w:rPrChange w:id="116" w:author="Fabio" w:date="2013-11-14T17:26:00Z">
            <w:rPr>
              <w:del w:id="117" w:author="Fabio" w:date="2013-11-14T17:19:00Z"/>
              <w:rFonts w:ascii="Times New Roman" w:hAnsi="Times New Roman"/>
              <w:sz w:val="28"/>
              <w:szCs w:val="28"/>
            </w:rPr>
          </w:rPrChange>
        </w:rPr>
      </w:pPr>
    </w:p>
    <w:p w:rsidR="002A46FF" w:rsidRPr="00864FA3" w:rsidDel="001E3B3F" w:rsidRDefault="00766438" w:rsidP="00734C9D">
      <w:pPr>
        <w:spacing w:line="360" w:lineRule="auto"/>
        <w:jc w:val="center"/>
        <w:rPr>
          <w:del w:id="118" w:author="Fabio" w:date="2013-11-14T17:18:00Z"/>
          <w:rFonts w:ascii="Times New Roman" w:hAnsi="Times New Roman"/>
          <w:b/>
          <w:sz w:val="24"/>
          <w:szCs w:val="24"/>
          <w:rPrChange w:id="119" w:author="Fabio" w:date="2013-11-14T17:26:00Z">
            <w:rPr>
              <w:del w:id="120" w:author="Fabio" w:date="2013-11-14T17:18:00Z"/>
              <w:rFonts w:ascii="Times New Roman" w:hAnsi="Times New Roman"/>
              <w:b/>
              <w:sz w:val="20"/>
              <w:szCs w:val="28"/>
            </w:rPr>
          </w:rPrChange>
        </w:rPr>
      </w:pPr>
      <w:ins w:id="121" w:author="Carolina Marques" w:date="2013-10-27T02:21:00Z">
        <w:r w:rsidRPr="00766438">
          <w:rPr>
            <w:rFonts w:ascii="Times New Roman" w:hAnsi="Times New Roman"/>
            <w:b/>
            <w:sz w:val="24"/>
            <w:szCs w:val="24"/>
            <w:rPrChange w:id="122" w:author="Fabio" w:date="2013-11-14T17:26:00Z">
              <w:rPr>
                <w:rFonts w:ascii="Times New Roman" w:hAnsi="Times New Roman"/>
                <w:b/>
                <w:sz w:val="20"/>
                <w:szCs w:val="28"/>
              </w:rPr>
            </w:rPrChange>
          </w:rPr>
          <w:t>DESENVOLVIMENTO DE UM</w:t>
        </w:r>
      </w:ins>
    </w:p>
    <w:p w:rsidR="00E547F3" w:rsidRPr="00864FA3" w:rsidRDefault="0077261D" w:rsidP="00734C9D">
      <w:pPr>
        <w:spacing w:line="360" w:lineRule="auto"/>
        <w:jc w:val="center"/>
        <w:rPr>
          <w:rFonts w:ascii="Times New Roman" w:hAnsi="Times New Roman"/>
          <w:b/>
          <w:sz w:val="24"/>
          <w:szCs w:val="24"/>
        </w:rPr>
      </w:pPr>
      <w:ins w:id="123" w:author="Fabio" w:date="2013-11-14T17:18:00Z">
        <w:r w:rsidRPr="00864FA3">
          <w:rPr>
            <w:rFonts w:ascii="Times New Roman" w:hAnsi="Times New Roman"/>
            <w:b/>
            <w:sz w:val="24"/>
            <w:szCs w:val="24"/>
          </w:rPr>
          <w:t xml:space="preserve"> </w:t>
        </w:r>
      </w:ins>
      <w:r w:rsidR="00766438" w:rsidRPr="00766438">
        <w:rPr>
          <w:rFonts w:ascii="Times New Roman" w:hAnsi="Times New Roman"/>
          <w:b/>
          <w:sz w:val="24"/>
          <w:szCs w:val="24"/>
          <w:rPrChange w:id="124" w:author="Fabio" w:date="2013-11-14T17:26:00Z">
            <w:rPr>
              <w:rFonts w:ascii="Times New Roman" w:hAnsi="Times New Roman"/>
              <w:b/>
              <w:sz w:val="32"/>
              <w:szCs w:val="32"/>
            </w:rPr>
          </w:rPrChange>
        </w:rPr>
        <w:t>SISTEMA PARA GERENCIAMENTO DA GRADE DE AULA PARA O CORPO DOCENTE</w:t>
      </w:r>
    </w:p>
    <w:p w:rsidR="0032049E" w:rsidRPr="00864FA3" w:rsidRDefault="0032049E" w:rsidP="00734C9D">
      <w:pPr>
        <w:spacing w:line="360" w:lineRule="auto"/>
        <w:jc w:val="center"/>
        <w:rPr>
          <w:rFonts w:ascii="Times New Roman" w:hAnsi="Times New Roman"/>
          <w:b/>
          <w:sz w:val="24"/>
          <w:szCs w:val="24"/>
          <w:rPrChange w:id="125" w:author="Fabio" w:date="2013-11-14T17:26:00Z">
            <w:rPr>
              <w:rFonts w:ascii="Times New Roman" w:hAnsi="Times New Roman"/>
              <w:b/>
              <w:sz w:val="32"/>
              <w:szCs w:val="32"/>
            </w:rPr>
          </w:rPrChange>
        </w:rPr>
      </w:pPr>
    </w:p>
    <w:p w:rsidR="007B5640" w:rsidRPr="00864FA3" w:rsidRDefault="002A46FF" w:rsidP="00734C9D">
      <w:pPr>
        <w:spacing w:line="360" w:lineRule="auto"/>
        <w:jc w:val="both"/>
        <w:rPr>
          <w:rFonts w:ascii="Times New Roman" w:hAnsi="Times New Roman"/>
        </w:rPr>
      </w:pPr>
      <w:r w:rsidRPr="00864FA3">
        <w:rPr>
          <w:rFonts w:ascii="Times New Roman" w:hAnsi="Times New Roman"/>
        </w:rPr>
        <w:t>Trabalho apresentado</w:t>
      </w:r>
      <w:r w:rsidR="001A088E" w:rsidRPr="00864FA3">
        <w:rPr>
          <w:rFonts w:ascii="Times New Roman" w:hAnsi="Times New Roman"/>
        </w:rPr>
        <w:t xml:space="preserve"> em 12</w:t>
      </w:r>
      <w:r w:rsidR="002727C5" w:rsidRPr="00864FA3">
        <w:rPr>
          <w:rFonts w:ascii="Times New Roman" w:hAnsi="Times New Roman"/>
        </w:rPr>
        <w:t xml:space="preserve"> de Dezembro de 2013 </w:t>
      </w:r>
      <w:r w:rsidRPr="00864FA3">
        <w:rPr>
          <w:rFonts w:ascii="Times New Roman" w:hAnsi="Times New Roman"/>
        </w:rPr>
        <w:t>como exigência parcial para a obtenção da formação ao Curso de Ciência da Computação da Faculdade de Tecnologia Carlos</w:t>
      </w:r>
      <w:r w:rsidR="002727C5" w:rsidRPr="00864FA3">
        <w:rPr>
          <w:rFonts w:ascii="Times New Roman" w:hAnsi="Times New Roman"/>
        </w:rPr>
        <w:t xml:space="preserve"> </w:t>
      </w:r>
      <w:r w:rsidRPr="00864FA3">
        <w:rPr>
          <w:rFonts w:ascii="Times New Roman" w:hAnsi="Times New Roman"/>
        </w:rPr>
        <w:t>Drummond de Andrade.</w:t>
      </w:r>
    </w:p>
    <w:p w:rsidR="002A46FF" w:rsidRPr="00864FA3" w:rsidRDefault="002A46FF" w:rsidP="00734C9D">
      <w:pPr>
        <w:spacing w:line="360" w:lineRule="auto"/>
        <w:jc w:val="center"/>
        <w:rPr>
          <w:rFonts w:ascii="Times New Roman" w:hAnsi="Times New Roman"/>
        </w:rPr>
      </w:pPr>
      <w:r w:rsidRPr="00864FA3">
        <w:rPr>
          <w:rFonts w:ascii="Times New Roman" w:hAnsi="Times New Roman"/>
        </w:rPr>
        <w:t>Aprovado</w:t>
      </w:r>
      <w:r w:rsidR="002727C5" w:rsidRPr="00864FA3">
        <w:rPr>
          <w:rFonts w:ascii="Times New Roman" w:hAnsi="Times New Roman"/>
        </w:rPr>
        <w:t xml:space="preserve"> em</w:t>
      </w:r>
      <w:r w:rsidRPr="00864FA3">
        <w:rPr>
          <w:rFonts w:ascii="Times New Roman" w:hAnsi="Times New Roman"/>
        </w:rPr>
        <w:t xml:space="preserve"> </w:t>
      </w:r>
      <w:r w:rsidR="001A088E" w:rsidRPr="00864FA3">
        <w:rPr>
          <w:rFonts w:ascii="Times New Roman" w:hAnsi="Times New Roman"/>
        </w:rPr>
        <w:t xml:space="preserve">12 </w:t>
      </w:r>
      <w:r w:rsidR="002727C5" w:rsidRPr="00864FA3">
        <w:rPr>
          <w:rFonts w:ascii="Times New Roman" w:hAnsi="Times New Roman"/>
        </w:rPr>
        <w:t xml:space="preserve">de </w:t>
      </w:r>
      <w:r w:rsidRPr="00864FA3">
        <w:rPr>
          <w:rFonts w:ascii="Times New Roman" w:hAnsi="Times New Roman"/>
        </w:rPr>
        <w:t>Dezembro de 2013</w:t>
      </w:r>
    </w:p>
    <w:p w:rsidR="00C17C70" w:rsidRPr="00864FA3" w:rsidRDefault="00C17C70" w:rsidP="00734C9D">
      <w:pPr>
        <w:pStyle w:val="SemEspaamento"/>
        <w:spacing w:line="360" w:lineRule="auto"/>
        <w:jc w:val="center"/>
        <w:rPr>
          <w:rFonts w:ascii="Times New Roman" w:hAnsi="Times New Roman"/>
        </w:rPr>
      </w:pPr>
    </w:p>
    <w:p w:rsidR="005F3AB5" w:rsidRPr="00864FA3" w:rsidRDefault="005F3AB5" w:rsidP="00734C9D">
      <w:pPr>
        <w:pStyle w:val="SemEspaamento"/>
        <w:spacing w:line="360" w:lineRule="auto"/>
        <w:jc w:val="center"/>
        <w:rPr>
          <w:rFonts w:ascii="Times New Roman" w:hAnsi="Times New Roman"/>
        </w:rPr>
      </w:pPr>
      <w:r w:rsidRPr="00864FA3">
        <w:rPr>
          <w:rFonts w:ascii="Times New Roman" w:hAnsi="Times New Roman"/>
        </w:rPr>
        <w:t>__________________________________________</w:t>
      </w:r>
    </w:p>
    <w:p w:rsidR="00582934" w:rsidRPr="00864FA3" w:rsidRDefault="005F3AB5" w:rsidP="00734C9D">
      <w:pPr>
        <w:pStyle w:val="SemEspaamento"/>
        <w:spacing w:line="360" w:lineRule="auto"/>
        <w:jc w:val="center"/>
        <w:rPr>
          <w:rFonts w:ascii="Times New Roman" w:hAnsi="Times New Roman"/>
        </w:rPr>
      </w:pPr>
      <w:r w:rsidRPr="00864FA3">
        <w:rPr>
          <w:rFonts w:ascii="Times New Roman" w:hAnsi="Times New Roman"/>
        </w:rPr>
        <w:t>Professora</w:t>
      </w:r>
      <w:r w:rsidR="00DF4082" w:rsidRPr="00864FA3">
        <w:rPr>
          <w:rFonts w:ascii="Times New Roman" w:hAnsi="Times New Roman"/>
        </w:rPr>
        <w:t xml:space="preserve"> Lucia Contente Mo</w:t>
      </w:r>
      <w:r w:rsidR="007B5640" w:rsidRPr="00864FA3">
        <w:rPr>
          <w:rFonts w:ascii="Times New Roman" w:hAnsi="Times New Roman"/>
        </w:rPr>
        <w:t>s</w:t>
      </w:r>
    </w:p>
    <w:p w:rsidR="005F3AB5" w:rsidRPr="00864FA3" w:rsidRDefault="005F3AB5" w:rsidP="00734C9D">
      <w:pPr>
        <w:pStyle w:val="SemEspaamento"/>
        <w:spacing w:line="360" w:lineRule="auto"/>
        <w:jc w:val="center"/>
        <w:rPr>
          <w:rFonts w:ascii="Times New Roman" w:hAnsi="Times New Roman"/>
        </w:rPr>
      </w:pPr>
      <w:r w:rsidRPr="00864FA3">
        <w:rPr>
          <w:rFonts w:ascii="Times New Roman" w:hAnsi="Times New Roman"/>
        </w:rPr>
        <w:t>Faculdade de Tecnologia Carlos Drummond de Andrade</w:t>
      </w:r>
    </w:p>
    <w:p w:rsidR="005F3AB5" w:rsidRPr="00864FA3" w:rsidRDefault="00766438" w:rsidP="00734C9D">
      <w:pPr>
        <w:pStyle w:val="SemEspaamento"/>
        <w:spacing w:line="360" w:lineRule="auto"/>
        <w:jc w:val="center"/>
        <w:rPr>
          <w:rFonts w:ascii="Times New Roman" w:hAnsi="Times New Roman"/>
        </w:rPr>
      </w:pPr>
      <w:r w:rsidRPr="00766438">
        <w:rPr>
          <w:rFonts w:ascii="Times New Roman" w:eastAsia="Times New Roman" w:hAnsi="Times New Roman"/>
          <w:rPrChange w:id="126" w:author="Patrícia Oliveira" w:date="2013-11-23T16:04:00Z">
            <w:rPr>
              <w:rFonts w:ascii="Times New Roman" w:hAnsi="Times New Roman"/>
              <w:sz w:val="24"/>
              <w:szCs w:val="24"/>
            </w:rPr>
          </w:rPrChange>
        </w:rPr>
        <w:t>Orienta</w:t>
      </w:r>
      <w:ins w:id="127" w:author="Patrícia Oliveira" w:date="2013-11-23T16:04:00Z">
        <w:r w:rsidRPr="00766438">
          <w:rPr>
            <w:rFonts w:ascii="Times New Roman" w:eastAsia="Times New Roman" w:hAnsi="Times New Roman"/>
            <w:rPrChange w:id="128" w:author="Patrícia Oliveira" w:date="2013-11-23T16:04:00Z">
              <w:rPr>
                <w:rFonts w:ascii="Times New Roman" w:hAnsi="Times New Roman"/>
                <w:sz w:val="24"/>
                <w:szCs w:val="24"/>
              </w:rPr>
            </w:rPrChange>
          </w:rPr>
          <w:t>dora</w:t>
        </w:r>
      </w:ins>
    </w:p>
    <w:p w:rsidR="005F3AB5" w:rsidRPr="00864FA3" w:rsidRDefault="005F3AB5" w:rsidP="00734C9D">
      <w:pPr>
        <w:pStyle w:val="SemEspaamento"/>
        <w:spacing w:line="360" w:lineRule="auto"/>
        <w:jc w:val="center"/>
        <w:rPr>
          <w:rFonts w:ascii="Times New Roman" w:hAnsi="Times New Roman"/>
        </w:rPr>
      </w:pPr>
    </w:p>
    <w:p w:rsidR="005F3AB5" w:rsidRPr="00864FA3" w:rsidRDefault="005F3AB5" w:rsidP="00734C9D">
      <w:pPr>
        <w:pStyle w:val="SemEspaamento"/>
        <w:spacing w:line="360" w:lineRule="auto"/>
        <w:jc w:val="center"/>
        <w:rPr>
          <w:rFonts w:ascii="Times New Roman" w:hAnsi="Times New Roman"/>
        </w:rPr>
      </w:pPr>
      <w:r w:rsidRPr="00864FA3">
        <w:rPr>
          <w:rFonts w:ascii="Times New Roman" w:hAnsi="Times New Roman"/>
        </w:rPr>
        <w:t>_________________________________________</w:t>
      </w:r>
    </w:p>
    <w:p w:rsidR="002A46FF" w:rsidRPr="00864FA3" w:rsidRDefault="00766438" w:rsidP="00734C9D">
      <w:pPr>
        <w:pStyle w:val="SemEspaamento"/>
        <w:spacing w:line="360" w:lineRule="auto"/>
        <w:jc w:val="center"/>
        <w:rPr>
          <w:rFonts w:ascii="Times New Roman" w:hAnsi="Times New Roman"/>
        </w:rPr>
      </w:pPr>
      <w:r w:rsidRPr="00766438">
        <w:rPr>
          <w:rFonts w:ascii="Times New Roman" w:eastAsia="Times New Roman" w:hAnsi="Times New Roman"/>
          <w:rPrChange w:id="129" w:author="Patrícia Oliveira" w:date="2013-11-23T16:05:00Z">
            <w:rPr>
              <w:rFonts w:ascii="Times New Roman" w:hAnsi="Times New Roman"/>
              <w:sz w:val="24"/>
              <w:szCs w:val="24"/>
            </w:rPr>
          </w:rPrChange>
        </w:rPr>
        <w:t>Professor</w:t>
      </w:r>
      <w:ins w:id="130" w:author="Patrícia Oliveira" w:date="2013-11-23T16:05:00Z">
        <w:r w:rsidRPr="00766438">
          <w:rPr>
            <w:rFonts w:ascii="Times New Roman" w:eastAsia="Times New Roman" w:hAnsi="Times New Roman"/>
            <w:rPrChange w:id="131" w:author="Patrícia Oliveira" w:date="2013-11-23T16:05:00Z">
              <w:rPr/>
            </w:rPrChange>
          </w:rPr>
          <w:t xml:space="preserve"> </w:t>
        </w:r>
      </w:ins>
      <w:r w:rsidR="007B5640" w:rsidRPr="00864FA3">
        <w:rPr>
          <w:rFonts w:ascii="Times New Roman" w:eastAsia="Times New Roman" w:hAnsi="Times New Roman"/>
        </w:rPr>
        <w:t>convidado</w:t>
      </w:r>
    </w:p>
    <w:p w:rsidR="002A46FF" w:rsidRPr="00864FA3" w:rsidDel="614B96A3" w:rsidRDefault="00766438" w:rsidP="00734C9D">
      <w:pPr>
        <w:pStyle w:val="SemEspaamento"/>
        <w:spacing w:line="360" w:lineRule="auto"/>
        <w:jc w:val="center"/>
        <w:rPr>
          <w:del w:id="132" w:author="Patrícia Oliveira" w:date="2013-11-23T16:05:00Z"/>
          <w:rFonts w:ascii="Times New Roman" w:hAnsi="Times New Roman"/>
        </w:rPr>
      </w:pPr>
      <w:r w:rsidRPr="00766438">
        <w:rPr>
          <w:rFonts w:ascii="Times New Roman" w:eastAsia="Times New Roman" w:hAnsi="Times New Roman"/>
          <w:rPrChange w:id="133" w:author="Patrícia Oliveira" w:date="2013-11-23T16:05:00Z">
            <w:rPr>
              <w:rFonts w:ascii="Times New Roman" w:hAnsi="Times New Roman"/>
              <w:sz w:val="24"/>
              <w:szCs w:val="24"/>
            </w:rPr>
          </w:rPrChange>
        </w:rPr>
        <w:t>Faculdade de Tecnologia Carlos Drummond de Andrade</w:t>
      </w:r>
    </w:p>
    <w:p w:rsidR="002A46FF" w:rsidRPr="00864FA3" w:rsidRDefault="002A46FF" w:rsidP="00734C9D">
      <w:pPr>
        <w:pStyle w:val="SemEspaamento"/>
        <w:spacing w:line="360" w:lineRule="auto"/>
        <w:jc w:val="center"/>
        <w:rPr>
          <w:rFonts w:ascii="Times New Roman" w:hAnsi="Times New Roman"/>
        </w:rPr>
      </w:pPr>
      <w:del w:id="134" w:author="Patrícia Oliveira" w:date="2013-11-23T16:05:00Z">
        <w:r w:rsidRPr="00864FA3" w:rsidDel="614B96A3">
          <w:rPr>
            <w:rFonts w:ascii="Times New Roman" w:hAnsi="Times New Roman"/>
          </w:rPr>
          <w:delText>Orientada</w:delText>
        </w:r>
      </w:del>
    </w:p>
    <w:p w:rsidR="002A46FF" w:rsidRPr="00864FA3" w:rsidRDefault="002A46FF" w:rsidP="00734C9D">
      <w:pPr>
        <w:pStyle w:val="SemEspaamento"/>
        <w:spacing w:line="360" w:lineRule="auto"/>
        <w:jc w:val="center"/>
        <w:rPr>
          <w:rFonts w:ascii="Times New Roman" w:hAnsi="Times New Roman"/>
        </w:rPr>
      </w:pPr>
    </w:p>
    <w:p w:rsidR="002A46FF" w:rsidRPr="00864FA3" w:rsidRDefault="002A46FF" w:rsidP="00734C9D">
      <w:pPr>
        <w:pStyle w:val="SemEspaamento"/>
        <w:spacing w:line="360" w:lineRule="auto"/>
        <w:jc w:val="center"/>
        <w:rPr>
          <w:rFonts w:ascii="Times New Roman" w:hAnsi="Times New Roman"/>
        </w:rPr>
      </w:pPr>
      <w:r w:rsidRPr="00864FA3">
        <w:rPr>
          <w:rFonts w:ascii="Times New Roman" w:hAnsi="Times New Roman"/>
        </w:rPr>
        <w:t>_______________________________</w:t>
      </w:r>
      <w:r w:rsidR="00D473B4" w:rsidRPr="00864FA3">
        <w:rPr>
          <w:rFonts w:ascii="Times New Roman" w:hAnsi="Times New Roman"/>
        </w:rPr>
        <w:t>__________</w:t>
      </w:r>
    </w:p>
    <w:p w:rsidR="00582934" w:rsidRPr="00864FA3" w:rsidRDefault="00766438" w:rsidP="00734C9D">
      <w:pPr>
        <w:pStyle w:val="SemEspaamento"/>
        <w:spacing w:line="360" w:lineRule="auto"/>
        <w:jc w:val="center"/>
        <w:rPr>
          <w:rFonts w:ascii="Times New Roman" w:hAnsi="Times New Roman"/>
        </w:rPr>
      </w:pPr>
      <w:r w:rsidRPr="00766438">
        <w:rPr>
          <w:rFonts w:ascii="Times New Roman" w:eastAsia="Times New Roman" w:hAnsi="Times New Roman"/>
          <w:rPrChange w:id="135" w:author="Patrícia Oliveira" w:date="2013-11-23T16:05:00Z">
            <w:rPr>
              <w:rFonts w:ascii="Times New Roman" w:hAnsi="Times New Roman"/>
              <w:sz w:val="24"/>
              <w:szCs w:val="24"/>
            </w:rPr>
          </w:rPrChange>
        </w:rPr>
        <w:t>Professor</w:t>
      </w:r>
      <w:ins w:id="136" w:author="Patrícia Oliveira" w:date="2013-11-23T16:05:00Z">
        <w:r w:rsidRPr="00766438">
          <w:rPr>
            <w:rFonts w:ascii="Times New Roman" w:eastAsia="Times New Roman" w:hAnsi="Times New Roman"/>
            <w:rPrChange w:id="137" w:author="Patrícia Oliveira" w:date="2013-11-23T16:05:00Z">
              <w:rPr>
                <w:rFonts w:ascii="Times New Roman" w:hAnsi="Times New Roman"/>
                <w:sz w:val="24"/>
                <w:szCs w:val="24"/>
              </w:rPr>
            </w:rPrChange>
          </w:rPr>
          <w:t xml:space="preserve"> </w:t>
        </w:r>
      </w:ins>
      <w:r w:rsidR="007B5640" w:rsidRPr="00864FA3">
        <w:rPr>
          <w:rFonts w:ascii="Times New Roman" w:eastAsia="Times New Roman" w:hAnsi="Times New Roman"/>
        </w:rPr>
        <w:t>convidado</w:t>
      </w:r>
    </w:p>
    <w:p w:rsidR="00582934" w:rsidRPr="00864FA3" w:rsidDel="614B96A3" w:rsidRDefault="00766438" w:rsidP="00734C9D">
      <w:pPr>
        <w:pStyle w:val="SemEspaamento"/>
        <w:spacing w:line="360" w:lineRule="auto"/>
        <w:jc w:val="center"/>
        <w:rPr>
          <w:del w:id="138" w:author="Patrícia Oliveira" w:date="2013-11-23T16:05:00Z"/>
          <w:rFonts w:ascii="Times New Roman" w:hAnsi="Times New Roman"/>
        </w:rPr>
      </w:pPr>
      <w:r w:rsidRPr="00766438">
        <w:rPr>
          <w:rFonts w:ascii="Times New Roman" w:eastAsia="Times New Roman" w:hAnsi="Times New Roman"/>
          <w:rPrChange w:id="139" w:author="Patrícia Oliveira" w:date="2013-11-23T16:05:00Z">
            <w:rPr>
              <w:rFonts w:ascii="Times New Roman" w:hAnsi="Times New Roman"/>
              <w:sz w:val="24"/>
              <w:szCs w:val="24"/>
            </w:rPr>
          </w:rPrChange>
        </w:rPr>
        <w:t>Faculdade de Tecnologia Carlos Drummond de Andrade</w:t>
      </w:r>
    </w:p>
    <w:p w:rsidR="00582934" w:rsidRPr="00864FA3" w:rsidRDefault="00582934" w:rsidP="00734C9D">
      <w:pPr>
        <w:pStyle w:val="SemEspaamento"/>
        <w:spacing w:line="360" w:lineRule="auto"/>
        <w:jc w:val="center"/>
        <w:rPr>
          <w:rFonts w:ascii="Times New Roman" w:hAnsi="Times New Roman"/>
          <w:sz w:val="24"/>
          <w:szCs w:val="24"/>
        </w:rPr>
      </w:pPr>
      <w:del w:id="140" w:author="Patrícia Oliveira" w:date="2013-11-23T16:05:00Z">
        <w:r w:rsidRPr="00864FA3" w:rsidDel="614B96A3">
          <w:rPr>
            <w:rFonts w:ascii="Times New Roman" w:hAnsi="Times New Roman"/>
            <w:sz w:val="24"/>
            <w:szCs w:val="24"/>
          </w:rPr>
          <w:delText>Orientada</w:delText>
        </w:r>
      </w:del>
    </w:p>
    <w:p w:rsidR="007B5640" w:rsidRPr="00864FA3" w:rsidRDefault="007B5640" w:rsidP="00734C9D">
      <w:pPr>
        <w:pStyle w:val="SemEspaamento"/>
        <w:tabs>
          <w:tab w:val="left" w:pos="5114"/>
        </w:tabs>
        <w:spacing w:line="360" w:lineRule="auto"/>
        <w:jc w:val="center"/>
        <w:rPr>
          <w:rFonts w:ascii="Times New Roman" w:hAnsi="Times New Roman"/>
          <w:sz w:val="24"/>
          <w:szCs w:val="24"/>
        </w:rPr>
      </w:pPr>
    </w:p>
    <w:p w:rsidR="00C07BE6" w:rsidRPr="00864FA3" w:rsidRDefault="00C07BE6" w:rsidP="00734C9D">
      <w:pPr>
        <w:pStyle w:val="SemEspaamento"/>
        <w:tabs>
          <w:tab w:val="left" w:pos="5114"/>
        </w:tabs>
        <w:spacing w:line="360" w:lineRule="auto"/>
        <w:jc w:val="center"/>
        <w:rPr>
          <w:rFonts w:ascii="Times New Roman" w:hAnsi="Times New Roman"/>
          <w:sz w:val="24"/>
          <w:szCs w:val="24"/>
        </w:rPr>
      </w:pPr>
    </w:p>
    <w:p w:rsidR="00C07BE6" w:rsidRPr="00864FA3" w:rsidRDefault="00A92088" w:rsidP="00734C9D">
      <w:pPr>
        <w:pStyle w:val="SemEspaamento"/>
        <w:tabs>
          <w:tab w:val="left" w:pos="5114"/>
        </w:tabs>
        <w:spacing w:line="360" w:lineRule="auto"/>
        <w:jc w:val="center"/>
        <w:rPr>
          <w:rFonts w:ascii="Times New Roman" w:hAnsi="Times New Roman"/>
          <w:sz w:val="24"/>
          <w:szCs w:val="24"/>
        </w:rPr>
      </w:pPr>
      <w:r w:rsidRPr="00864FA3">
        <w:rPr>
          <w:rFonts w:ascii="Times New Roman" w:hAnsi="Times New Roman"/>
          <w:sz w:val="24"/>
          <w:szCs w:val="24"/>
        </w:rPr>
        <w:t>___________________________________</w:t>
      </w:r>
      <w:r w:rsidR="00340AAF">
        <w:rPr>
          <w:rFonts w:ascii="Times New Roman" w:hAnsi="Times New Roman"/>
          <w:sz w:val="24"/>
          <w:szCs w:val="24"/>
        </w:rPr>
        <w:t>_______</w:t>
      </w:r>
    </w:p>
    <w:p w:rsidR="00A92088" w:rsidRPr="00864FA3" w:rsidRDefault="00A92088" w:rsidP="00734C9D">
      <w:pPr>
        <w:pStyle w:val="SemEspaamento"/>
        <w:tabs>
          <w:tab w:val="left" w:pos="5114"/>
        </w:tabs>
        <w:spacing w:line="360" w:lineRule="auto"/>
        <w:jc w:val="center"/>
        <w:rPr>
          <w:rFonts w:ascii="Times New Roman" w:hAnsi="Times New Roman"/>
          <w:sz w:val="24"/>
          <w:szCs w:val="24"/>
        </w:rPr>
      </w:pPr>
      <w:r w:rsidRPr="00864FA3">
        <w:rPr>
          <w:rFonts w:ascii="Times New Roman" w:hAnsi="Times New Roman"/>
          <w:sz w:val="24"/>
          <w:szCs w:val="24"/>
        </w:rPr>
        <w:t>Nota</w:t>
      </w:r>
    </w:p>
    <w:p w:rsidR="00000000" w:rsidRDefault="00FD574B">
      <w:pPr>
        <w:pStyle w:val="SemEspaamento"/>
        <w:tabs>
          <w:tab w:val="left" w:pos="5114"/>
        </w:tabs>
        <w:spacing w:line="360" w:lineRule="auto"/>
        <w:jc w:val="center"/>
        <w:rPr>
          <w:rFonts w:ascii="Times New Roman" w:hAnsi="Times New Roman"/>
          <w:sz w:val="24"/>
          <w:szCs w:val="24"/>
          <w:rPrChange w:id="141" w:author="Fabio" w:date="2013-11-14T17:26:00Z">
            <w:rPr>
              <w:rFonts w:ascii="Times New Roman" w:hAnsi="Times New Roman"/>
              <w:sz w:val="4"/>
              <w:szCs w:val="24"/>
            </w:rPr>
          </w:rPrChange>
        </w:rPr>
        <w:pPrChange w:id="142" w:author="Fabio" w:date="2013-11-14T17:18:00Z">
          <w:pPr>
            <w:pStyle w:val="SemEspaamento"/>
            <w:tabs>
              <w:tab w:val="left" w:pos="5114"/>
            </w:tabs>
            <w:spacing w:line="360" w:lineRule="auto"/>
          </w:pPr>
        </w:pPrChange>
      </w:pPr>
    </w:p>
    <w:p w:rsidR="002A46FF" w:rsidRPr="00864FA3" w:rsidRDefault="00766438" w:rsidP="00734C9D">
      <w:pPr>
        <w:pStyle w:val="SemEspaamento"/>
        <w:tabs>
          <w:tab w:val="left" w:pos="5114"/>
        </w:tabs>
        <w:spacing w:line="360" w:lineRule="auto"/>
        <w:jc w:val="center"/>
        <w:rPr>
          <w:rFonts w:ascii="Times New Roman" w:hAnsi="Times New Roman"/>
          <w:b/>
          <w:sz w:val="24"/>
          <w:szCs w:val="24"/>
          <w:rPrChange w:id="143" w:author="Fabio" w:date="2013-11-14T17:26:00Z">
            <w:rPr>
              <w:rFonts w:ascii="Times New Roman" w:hAnsi="Times New Roman"/>
              <w:b/>
              <w:sz w:val="28"/>
              <w:szCs w:val="28"/>
            </w:rPr>
          </w:rPrChange>
        </w:rPr>
      </w:pPr>
      <w:r w:rsidRPr="00766438">
        <w:rPr>
          <w:rFonts w:ascii="Times New Roman" w:hAnsi="Times New Roman"/>
          <w:b/>
          <w:sz w:val="24"/>
          <w:szCs w:val="24"/>
          <w:rPrChange w:id="144" w:author="Fabio" w:date="2013-11-14T17:26:00Z">
            <w:rPr>
              <w:rFonts w:ascii="Times New Roman" w:hAnsi="Times New Roman"/>
              <w:b/>
              <w:sz w:val="28"/>
              <w:szCs w:val="28"/>
            </w:rPr>
          </w:rPrChange>
        </w:rPr>
        <w:t>SÃO PAULO – SP</w:t>
      </w:r>
    </w:p>
    <w:p w:rsidR="007B79FE" w:rsidRPr="00864FA3" w:rsidDel="001E3B3F" w:rsidRDefault="00766438" w:rsidP="00734C9D">
      <w:pPr>
        <w:pStyle w:val="SemEspaamento"/>
        <w:spacing w:line="360" w:lineRule="auto"/>
        <w:jc w:val="center"/>
        <w:rPr>
          <w:del w:id="145" w:author="Fabio" w:date="2013-11-14T17:19:00Z"/>
          <w:rFonts w:ascii="Times New Roman" w:hAnsi="Times New Roman"/>
          <w:b/>
          <w:sz w:val="24"/>
          <w:szCs w:val="24"/>
        </w:rPr>
      </w:pPr>
      <w:r w:rsidRPr="00766438">
        <w:rPr>
          <w:rFonts w:ascii="Times New Roman" w:hAnsi="Times New Roman"/>
          <w:b/>
          <w:sz w:val="24"/>
          <w:szCs w:val="24"/>
          <w:rPrChange w:id="146" w:author="Fabio" w:date="2013-11-14T17:26:00Z">
            <w:rPr>
              <w:rFonts w:ascii="Times New Roman" w:hAnsi="Times New Roman"/>
              <w:b/>
              <w:sz w:val="28"/>
              <w:szCs w:val="28"/>
            </w:rPr>
          </w:rPrChange>
        </w:rPr>
        <w:t>2013</w:t>
      </w:r>
      <w:r w:rsidRPr="00766438">
        <w:rPr>
          <w:rFonts w:ascii="Times New Roman" w:hAnsi="Times New Roman"/>
          <w:sz w:val="24"/>
          <w:szCs w:val="24"/>
          <w:rPrChange w:id="147" w:author="Fabio" w:date="2013-11-14T17:26:00Z">
            <w:rPr>
              <w:rFonts w:ascii="Times New Roman" w:hAnsi="Times New Roman"/>
              <w:b/>
              <w:sz w:val="24"/>
              <w:szCs w:val="24"/>
            </w:rPr>
          </w:rPrChange>
        </w:rPr>
        <w:br w:type="page"/>
      </w:r>
    </w:p>
    <w:p w:rsidR="007D4F8E" w:rsidRPr="00864FA3" w:rsidRDefault="005F3AB5" w:rsidP="00734C9D">
      <w:pPr>
        <w:pStyle w:val="SemEspaamento"/>
        <w:spacing w:line="360" w:lineRule="auto"/>
        <w:jc w:val="center"/>
        <w:rPr>
          <w:rFonts w:ascii="Times New Roman" w:hAnsi="Times New Roman"/>
          <w:b/>
          <w:sz w:val="24"/>
          <w:szCs w:val="24"/>
        </w:rPr>
      </w:pPr>
      <w:r w:rsidRPr="00864FA3">
        <w:rPr>
          <w:rFonts w:ascii="Times New Roman" w:hAnsi="Times New Roman"/>
          <w:b/>
          <w:sz w:val="24"/>
          <w:szCs w:val="24"/>
        </w:rPr>
        <w:t>DEDICATÓRIA</w:t>
      </w:r>
    </w:p>
    <w:p w:rsidR="00000000" w:rsidRDefault="00FD574B">
      <w:pPr>
        <w:pStyle w:val="SemEspaamento"/>
        <w:tabs>
          <w:tab w:val="right" w:pos="9071"/>
        </w:tabs>
        <w:spacing w:line="360" w:lineRule="auto"/>
        <w:ind w:left="3686"/>
        <w:jc w:val="both"/>
        <w:rPr>
          <w:rFonts w:ascii="Times New Roman" w:hAnsi="Times New Roman"/>
          <w:sz w:val="24"/>
          <w:szCs w:val="24"/>
        </w:rPr>
        <w:pPrChange w:id="148" w:author="Fabio" w:date="2013-11-14T17:17:00Z">
          <w:pPr>
            <w:pStyle w:val="SemEspaamento"/>
            <w:tabs>
              <w:tab w:val="right" w:pos="9071"/>
            </w:tabs>
            <w:spacing w:line="360" w:lineRule="auto"/>
            <w:ind w:left="3686"/>
            <w:jc w:val="right"/>
          </w:pPr>
        </w:pPrChange>
      </w:pPr>
    </w:p>
    <w:p w:rsidR="00000000" w:rsidRDefault="00766438">
      <w:pPr>
        <w:spacing w:line="360" w:lineRule="auto"/>
        <w:jc w:val="both"/>
        <w:rPr>
          <w:ins w:id="149" w:author="Fabio" w:date="2013-11-12T21:42:00Z"/>
          <w:rFonts w:ascii="Times New Roman" w:hAnsi="Times New Roman"/>
          <w:sz w:val="24"/>
          <w:szCs w:val="24"/>
          <w:rPrChange w:id="150" w:author="Fabio" w:date="2013-11-14T17:26:00Z">
            <w:rPr>
              <w:ins w:id="151" w:author="Fabio" w:date="2013-11-12T21:42:00Z"/>
              <w:rFonts w:ascii="Times New Roman" w:hAnsi="Times New Roman"/>
              <w:color w:val="1C1C1C"/>
              <w:sz w:val="24"/>
              <w:szCs w:val="24"/>
            </w:rPr>
          </w:rPrChange>
        </w:rPr>
        <w:pPrChange w:id="152" w:author="Fabio" w:date="2013-11-14T17:17:00Z">
          <w:pPr/>
        </w:pPrChange>
      </w:pPr>
      <w:ins w:id="153" w:author="Fabio" w:date="2013-11-12T21:42:00Z">
        <w:r w:rsidRPr="00766438">
          <w:rPr>
            <w:rFonts w:ascii="Times New Roman" w:hAnsi="Times New Roman"/>
            <w:sz w:val="24"/>
            <w:szCs w:val="24"/>
            <w:rPrChange w:id="154" w:author="Fabio" w:date="2013-11-14T17:26:00Z">
              <w:rPr>
                <w:rFonts w:ascii="Times New Roman" w:hAnsi="Times New Roman"/>
                <w:color w:val="1C1C1C"/>
                <w:sz w:val="24"/>
                <w:szCs w:val="24"/>
              </w:rPr>
            </w:rPrChange>
          </w:rPr>
          <w:t>Carolina:</w:t>
        </w:r>
      </w:ins>
    </w:p>
    <w:p w:rsidR="00000000" w:rsidRDefault="00766438">
      <w:pPr>
        <w:spacing w:line="360" w:lineRule="auto"/>
        <w:jc w:val="both"/>
        <w:rPr>
          <w:ins w:id="155" w:author="Fabio" w:date="2013-11-12T21:42:00Z"/>
          <w:rFonts w:ascii="Times New Roman" w:hAnsi="Times New Roman"/>
          <w:sz w:val="24"/>
          <w:szCs w:val="24"/>
          <w:rPrChange w:id="156" w:author="Fabio" w:date="2013-11-14T17:26:00Z">
            <w:rPr>
              <w:ins w:id="157" w:author="Fabio" w:date="2013-11-12T21:42:00Z"/>
              <w:rFonts w:ascii="Times New Roman" w:hAnsi="Times New Roman"/>
              <w:color w:val="1C1C1C"/>
              <w:sz w:val="24"/>
              <w:szCs w:val="24"/>
            </w:rPr>
          </w:rPrChange>
        </w:rPr>
        <w:pPrChange w:id="158" w:author="Fabio" w:date="2013-11-14T17:17:00Z">
          <w:pPr/>
        </w:pPrChange>
      </w:pPr>
      <w:ins w:id="159" w:author="Fabio" w:date="2013-11-12T21:42:00Z">
        <w:del w:id="160" w:author="fsgomes" w:date="2013-11-14T20:37:00Z">
          <w:r w:rsidRPr="00766438">
            <w:rPr>
              <w:rFonts w:ascii="Times New Roman" w:hAnsi="Times New Roman"/>
              <w:sz w:val="24"/>
              <w:szCs w:val="24"/>
              <w:rPrChange w:id="161" w:author="Fabio" w:date="2013-11-14T17:26:00Z">
                <w:rPr>
                  <w:rFonts w:ascii="Times New Roman" w:hAnsi="Times New Roman"/>
                  <w:color w:val="1C1C1C"/>
                  <w:sz w:val="24"/>
                  <w:szCs w:val="24"/>
                </w:rPr>
              </w:rPrChange>
            </w:rPr>
            <w:tab/>
          </w:r>
        </w:del>
        <w:r w:rsidRPr="00766438">
          <w:rPr>
            <w:rFonts w:ascii="Times New Roman" w:hAnsi="Times New Roman"/>
            <w:sz w:val="24"/>
            <w:szCs w:val="24"/>
            <w:rPrChange w:id="162" w:author="Fabio" w:date="2013-11-14T17:26:00Z">
              <w:rPr>
                <w:rFonts w:ascii="Times New Roman" w:hAnsi="Times New Roman"/>
                <w:color w:val="1C1C1C"/>
                <w:sz w:val="24"/>
                <w:szCs w:val="24"/>
              </w:rPr>
            </w:rPrChange>
          </w:rPr>
          <w:t xml:space="preserve">Dedico este trabalho aos meus pais, </w:t>
        </w:r>
        <w:proofErr w:type="spellStart"/>
        <w:r w:rsidRPr="00766438">
          <w:rPr>
            <w:rFonts w:ascii="Times New Roman" w:hAnsi="Times New Roman"/>
            <w:sz w:val="24"/>
            <w:szCs w:val="24"/>
            <w:rPrChange w:id="163" w:author="Fabio" w:date="2013-11-14T17:26:00Z">
              <w:rPr>
                <w:rFonts w:ascii="Times New Roman" w:hAnsi="Times New Roman"/>
                <w:color w:val="1C1C1C"/>
                <w:sz w:val="24"/>
                <w:szCs w:val="24"/>
              </w:rPr>
            </w:rPrChange>
          </w:rPr>
          <w:t>Ernando</w:t>
        </w:r>
        <w:proofErr w:type="spellEnd"/>
        <w:r w:rsidRPr="00766438">
          <w:rPr>
            <w:rFonts w:ascii="Times New Roman" w:hAnsi="Times New Roman"/>
            <w:sz w:val="24"/>
            <w:szCs w:val="24"/>
            <w:rPrChange w:id="164" w:author="Fabio" w:date="2013-11-14T17:26:00Z">
              <w:rPr>
                <w:rFonts w:ascii="Times New Roman" w:hAnsi="Times New Roman"/>
                <w:color w:val="1C1C1C"/>
                <w:sz w:val="24"/>
                <w:szCs w:val="24"/>
              </w:rPr>
            </w:rPrChange>
          </w:rPr>
          <w:t xml:space="preserve"> e Selma por terem sempre feito o melhor para mim, às minhas irmãs, Camila e Beatriz, e a toda minha família, em especial à minha tia Alzira, </w:t>
        </w:r>
      </w:ins>
      <w:r w:rsidR="00C73324">
        <w:rPr>
          <w:rFonts w:ascii="Times New Roman" w:hAnsi="Times New Roman"/>
          <w:sz w:val="24"/>
          <w:szCs w:val="24"/>
        </w:rPr>
        <w:t>por</w:t>
      </w:r>
      <w:ins w:id="165" w:author="Fabio" w:date="2013-11-12T21:42:00Z">
        <w:r w:rsidRPr="00766438">
          <w:rPr>
            <w:rFonts w:ascii="Times New Roman" w:hAnsi="Times New Roman"/>
            <w:sz w:val="24"/>
            <w:szCs w:val="24"/>
            <w:rPrChange w:id="166" w:author="Fabio" w:date="2013-11-14T17:26:00Z">
              <w:rPr>
                <w:rFonts w:ascii="Times New Roman" w:hAnsi="Times New Roman"/>
                <w:color w:val="1C1C1C"/>
                <w:sz w:val="24"/>
                <w:szCs w:val="24"/>
              </w:rPr>
            </w:rPrChange>
          </w:rPr>
          <w:t xml:space="preserve"> durante grande parte </w:t>
        </w:r>
        <w:proofErr w:type="gramStart"/>
        <w:r w:rsidRPr="00766438">
          <w:rPr>
            <w:rFonts w:ascii="Times New Roman" w:hAnsi="Times New Roman"/>
            <w:sz w:val="24"/>
            <w:szCs w:val="24"/>
            <w:rPrChange w:id="167" w:author="Fabio" w:date="2013-11-14T17:26:00Z">
              <w:rPr>
                <w:rFonts w:ascii="Times New Roman" w:hAnsi="Times New Roman"/>
                <w:color w:val="1C1C1C"/>
                <w:sz w:val="24"/>
                <w:szCs w:val="24"/>
              </w:rPr>
            </w:rPrChange>
          </w:rPr>
          <w:t>da minha infância ter</w:t>
        </w:r>
        <w:proofErr w:type="gramEnd"/>
        <w:r w:rsidRPr="00766438">
          <w:rPr>
            <w:rFonts w:ascii="Times New Roman" w:hAnsi="Times New Roman"/>
            <w:sz w:val="24"/>
            <w:szCs w:val="24"/>
            <w:rPrChange w:id="168" w:author="Fabio" w:date="2013-11-14T17:26:00Z">
              <w:rPr>
                <w:rFonts w:ascii="Times New Roman" w:hAnsi="Times New Roman"/>
                <w:color w:val="1C1C1C"/>
                <w:sz w:val="24"/>
                <w:szCs w:val="24"/>
              </w:rPr>
            </w:rPrChange>
          </w:rPr>
          <w:t xml:space="preserve"> ajudado meus pais na minha criação. Dedico também a Deus, pois Ele é a razão de minha vida e sem Ele, nada sou.</w:t>
        </w:r>
      </w:ins>
    </w:p>
    <w:p w:rsidR="00000000" w:rsidRDefault="00FD574B">
      <w:pPr>
        <w:spacing w:line="360" w:lineRule="auto"/>
        <w:jc w:val="both"/>
        <w:rPr>
          <w:ins w:id="169" w:author="Fabio" w:date="2013-11-12T21:43:00Z"/>
          <w:rFonts w:ascii="Times New Roman" w:hAnsi="Times New Roman"/>
          <w:sz w:val="24"/>
          <w:szCs w:val="24"/>
          <w:rPrChange w:id="170" w:author="Fabio" w:date="2013-11-14T17:26:00Z">
            <w:rPr>
              <w:ins w:id="171" w:author="Fabio" w:date="2013-11-12T21:43:00Z"/>
              <w:rFonts w:ascii="Times New Roman" w:hAnsi="Times New Roman"/>
              <w:color w:val="1C1C1C"/>
              <w:sz w:val="24"/>
              <w:szCs w:val="24"/>
            </w:rPr>
          </w:rPrChange>
        </w:rPr>
        <w:pPrChange w:id="172" w:author="Fabio" w:date="2013-11-14T17:17:00Z">
          <w:pPr/>
        </w:pPrChange>
      </w:pPr>
    </w:p>
    <w:p w:rsidR="00000000" w:rsidRDefault="00766438">
      <w:pPr>
        <w:spacing w:line="360" w:lineRule="auto"/>
        <w:jc w:val="both"/>
        <w:rPr>
          <w:ins w:id="173" w:author="Fabio" w:date="2013-11-12T21:42:00Z"/>
          <w:rFonts w:ascii="Times New Roman" w:hAnsi="Times New Roman"/>
          <w:sz w:val="24"/>
          <w:szCs w:val="24"/>
          <w:rPrChange w:id="174" w:author="Fabio" w:date="2013-11-14T17:26:00Z">
            <w:rPr>
              <w:ins w:id="175" w:author="Fabio" w:date="2013-11-12T21:42:00Z"/>
              <w:rFonts w:ascii="Times New Roman" w:hAnsi="Times New Roman"/>
              <w:color w:val="1C1C1C"/>
              <w:sz w:val="24"/>
              <w:szCs w:val="24"/>
            </w:rPr>
          </w:rPrChange>
        </w:rPr>
        <w:pPrChange w:id="176" w:author="Fabio" w:date="2013-11-14T17:17:00Z">
          <w:pPr/>
        </w:pPrChange>
      </w:pPr>
      <w:ins w:id="177" w:author="Fabio" w:date="2013-11-12T21:42:00Z">
        <w:r w:rsidRPr="00766438">
          <w:rPr>
            <w:rFonts w:ascii="Times New Roman" w:hAnsi="Times New Roman"/>
            <w:sz w:val="24"/>
            <w:szCs w:val="24"/>
            <w:rPrChange w:id="178" w:author="Fabio" w:date="2013-11-14T17:26:00Z">
              <w:rPr>
                <w:rFonts w:ascii="Times New Roman" w:hAnsi="Times New Roman"/>
                <w:color w:val="1C1C1C"/>
                <w:sz w:val="24"/>
                <w:szCs w:val="24"/>
              </w:rPr>
            </w:rPrChange>
          </w:rPr>
          <w:t>F</w:t>
        </w:r>
      </w:ins>
      <w:r w:rsidR="001A088E" w:rsidRPr="00864FA3">
        <w:rPr>
          <w:rFonts w:ascii="Times New Roman" w:hAnsi="Times New Roman"/>
          <w:sz w:val="24"/>
          <w:szCs w:val="24"/>
        </w:rPr>
        <w:t>a</w:t>
      </w:r>
      <w:ins w:id="179" w:author="Fabio" w:date="2013-11-12T21:42:00Z">
        <w:r w:rsidRPr="00766438">
          <w:rPr>
            <w:rFonts w:ascii="Times New Roman" w:hAnsi="Times New Roman"/>
            <w:sz w:val="24"/>
            <w:szCs w:val="24"/>
            <w:rPrChange w:id="180" w:author="Fabio" w:date="2013-11-14T17:26:00Z">
              <w:rPr>
                <w:rFonts w:ascii="Times New Roman" w:hAnsi="Times New Roman"/>
                <w:color w:val="1C1C1C"/>
                <w:sz w:val="24"/>
                <w:szCs w:val="24"/>
              </w:rPr>
            </w:rPrChange>
          </w:rPr>
          <w:t>bio:</w:t>
        </w:r>
      </w:ins>
    </w:p>
    <w:p w:rsidR="00000000" w:rsidRDefault="00766438">
      <w:pPr>
        <w:spacing w:line="360" w:lineRule="auto"/>
        <w:jc w:val="both"/>
        <w:rPr>
          <w:ins w:id="181" w:author="Fabio" w:date="2013-11-12T21:42:00Z"/>
          <w:rFonts w:ascii="Times New Roman" w:hAnsi="Times New Roman"/>
          <w:sz w:val="24"/>
          <w:szCs w:val="24"/>
          <w:rPrChange w:id="182" w:author="Fabio" w:date="2013-11-14T17:26:00Z">
            <w:rPr>
              <w:ins w:id="183" w:author="Fabio" w:date="2013-11-12T21:42:00Z"/>
              <w:rFonts w:ascii="Times New Roman" w:hAnsi="Times New Roman"/>
              <w:color w:val="1C1C1C"/>
              <w:sz w:val="24"/>
              <w:szCs w:val="24"/>
            </w:rPr>
          </w:rPrChange>
        </w:rPr>
        <w:pPrChange w:id="184" w:author="Fabio" w:date="2013-11-14T17:17:00Z">
          <w:pPr/>
        </w:pPrChange>
      </w:pPr>
      <w:ins w:id="185" w:author="fsgomes" w:date="2013-11-14T20:38:00Z">
        <w:r w:rsidRPr="00766438">
          <w:rPr>
            <w:rFonts w:ascii="Times New Roman" w:eastAsia="Times New Roman" w:hAnsi="Times New Roman"/>
            <w:sz w:val="24"/>
            <w:szCs w:val="24"/>
            <w:rPrChange w:id="186" w:author="Patrícia Oliveira" w:date="2013-11-23T16:05:00Z">
              <w:rPr>
                <w:rFonts w:ascii="Times New Roman" w:hAnsi="Times New Roman"/>
                <w:sz w:val="24"/>
                <w:szCs w:val="24"/>
              </w:rPr>
            </w:rPrChange>
          </w:rPr>
          <w:t xml:space="preserve">Dedico </w:t>
        </w:r>
      </w:ins>
      <w:ins w:id="187" w:author="Fabio" w:date="2013-11-12T21:42:00Z">
        <w:del w:id="188" w:author="fsgomes" w:date="2013-11-14T20:37:00Z">
          <w:r w:rsidRPr="00766438">
            <w:rPr>
              <w:rFonts w:ascii="Times New Roman" w:hAnsi="Times New Roman"/>
              <w:sz w:val="24"/>
              <w:szCs w:val="24"/>
              <w:rPrChange w:id="189" w:author="Fabio" w:date="2013-11-14T17:26:00Z">
                <w:rPr>
                  <w:rFonts w:ascii="Times New Roman" w:hAnsi="Times New Roman"/>
                  <w:color w:val="1C1C1C"/>
                  <w:sz w:val="24"/>
                  <w:szCs w:val="24"/>
                </w:rPr>
              </w:rPrChange>
            </w:rPr>
            <w:tab/>
          </w:r>
        </w:del>
        <w:del w:id="190" w:author="fsgomes" w:date="2013-11-14T20:38:00Z">
          <w:r w:rsidRPr="00766438">
            <w:rPr>
              <w:rFonts w:ascii="Times New Roman" w:hAnsi="Times New Roman"/>
              <w:sz w:val="24"/>
              <w:szCs w:val="24"/>
              <w:rPrChange w:id="191" w:author="Fabio" w:date="2013-11-14T17:26:00Z">
                <w:rPr>
                  <w:rFonts w:ascii="Times New Roman" w:hAnsi="Times New Roman"/>
                  <w:color w:val="1C1C1C"/>
                  <w:sz w:val="24"/>
                  <w:szCs w:val="24"/>
                </w:rPr>
              </w:rPrChange>
            </w:rPr>
            <w:delText>E</w:delText>
          </w:r>
        </w:del>
      </w:ins>
      <w:ins w:id="192" w:author="fsgomes" w:date="2013-11-14T20:38:00Z">
        <w:r w:rsidRPr="00766438">
          <w:rPr>
            <w:rFonts w:ascii="Times New Roman" w:eastAsia="Times New Roman" w:hAnsi="Times New Roman"/>
            <w:sz w:val="24"/>
            <w:szCs w:val="24"/>
            <w:rPrChange w:id="193" w:author="Patrícia Oliveira" w:date="2013-11-23T16:05:00Z">
              <w:rPr>
                <w:rFonts w:ascii="Times New Roman" w:hAnsi="Times New Roman"/>
                <w:sz w:val="24"/>
                <w:szCs w:val="24"/>
              </w:rPr>
            </w:rPrChange>
          </w:rPr>
          <w:t>e</w:t>
        </w:r>
      </w:ins>
      <w:ins w:id="194" w:author="Fabio" w:date="2013-11-12T21:42:00Z">
        <w:r w:rsidRPr="00766438">
          <w:rPr>
            <w:rFonts w:ascii="Times New Roman" w:eastAsia="Times New Roman" w:hAnsi="Times New Roman"/>
            <w:sz w:val="24"/>
            <w:szCs w:val="24"/>
            <w:rPrChange w:id="195" w:author="Patrícia Oliveira" w:date="2013-11-23T16:05:00Z">
              <w:rPr>
                <w:rFonts w:ascii="Times New Roman" w:hAnsi="Times New Roman"/>
                <w:color w:val="1C1C1C"/>
                <w:sz w:val="24"/>
                <w:szCs w:val="24"/>
              </w:rPr>
            </w:rPrChange>
          </w:rPr>
          <w:t xml:space="preserve">ste trabalho </w:t>
        </w:r>
        <w:del w:id="196" w:author="Patrícia Oliveira" w:date="2013-11-23T16:05:00Z">
          <w:r w:rsidRPr="00766438">
            <w:rPr>
              <w:rFonts w:ascii="Times New Roman" w:hAnsi="Times New Roman"/>
              <w:sz w:val="24"/>
              <w:szCs w:val="24"/>
              <w:rPrChange w:id="197" w:author="Fabio" w:date="2013-11-14T17:26:00Z">
                <w:rPr>
                  <w:rFonts w:ascii="Times New Roman" w:hAnsi="Times New Roman"/>
                  <w:color w:val="1C1C1C"/>
                  <w:sz w:val="24"/>
                  <w:szCs w:val="24"/>
                </w:rPr>
              </w:rPrChange>
            </w:rPr>
            <w:delText>é dedic</w:delText>
          </w:r>
        </w:del>
        <w:r w:rsidRPr="00766438">
          <w:rPr>
            <w:rFonts w:ascii="Times New Roman" w:eastAsia="Times New Roman" w:hAnsi="Times New Roman"/>
            <w:sz w:val="24"/>
            <w:szCs w:val="24"/>
            <w:rPrChange w:id="198" w:author="Patrícia Oliveira" w:date="2013-11-23T16:05:00Z">
              <w:rPr>
                <w:rFonts w:ascii="Times New Roman" w:hAnsi="Times New Roman"/>
                <w:color w:val="1C1C1C"/>
                <w:sz w:val="24"/>
                <w:szCs w:val="24"/>
              </w:rPr>
            </w:rPrChange>
          </w:rPr>
          <w:t>a</w:t>
        </w:r>
        <w:del w:id="199" w:author="Patrícia Oliveira" w:date="2013-11-23T16:05:00Z">
          <w:r w:rsidRPr="00766438">
            <w:rPr>
              <w:rFonts w:ascii="Times New Roman" w:eastAsia="Times New Roman" w:hAnsi="Times New Roman"/>
              <w:sz w:val="24"/>
              <w:szCs w:val="24"/>
              <w:rPrChange w:id="200" w:author="Patrícia Oliveira" w:date="2013-11-23T16:05:00Z">
                <w:rPr>
                  <w:rFonts w:ascii="Times New Roman" w:hAnsi="Times New Roman"/>
                  <w:color w:val="1C1C1C"/>
                  <w:sz w:val="24"/>
                  <w:szCs w:val="24"/>
                </w:rPr>
              </w:rPrChange>
            </w:rPr>
            <w:delText>do a</w:delText>
          </w:r>
        </w:del>
      </w:ins>
      <w:ins w:id="201" w:author="Fabio" w:date="2013-11-14T17:20:00Z">
        <w:r w:rsidRPr="00766438">
          <w:rPr>
            <w:rFonts w:ascii="Times New Roman" w:eastAsia="Times New Roman" w:hAnsi="Times New Roman"/>
            <w:sz w:val="24"/>
            <w:szCs w:val="24"/>
            <w:rPrChange w:id="202" w:author="Patrícia Oliveira" w:date="2013-11-23T16:05:00Z">
              <w:rPr>
                <w:rFonts w:ascii="Times New Roman" w:hAnsi="Times New Roman"/>
                <w:color w:val="1C1C1C"/>
                <w:sz w:val="24"/>
                <w:szCs w:val="24"/>
              </w:rPr>
            </w:rPrChange>
          </w:rPr>
          <w:t>os meus familiares Maria Stela</w:t>
        </w:r>
      </w:ins>
      <w:ins w:id="203" w:author="Fabio" w:date="2013-11-14T17:21:00Z">
        <w:r w:rsidRPr="00766438">
          <w:rPr>
            <w:rFonts w:ascii="Times New Roman" w:eastAsia="Times New Roman" w:hAnsi="Times New Roman"/>
            <w:sz w:val="24"/>
            <w:szCs w:val="24"/>
            <w:rPrChange w:id="204" w:author="Patrícia Oliveira" w:date="2013-11-23T16:05:00Z">
              <w:rPr>
                <w:rFonts w:ascii="Times New Roman" w:hAnsi="Times New Roman"/>
                <w:color w:val="1C1C1C"/>
                <w:sz w:val="24"/>
                <w:szCs w:val="24"/>
              </w:rPr>
            </w:rPrChange>
          </w:rPr>
          <w:t>,</w:t>
        </w:r>
      </w:ins>
      <w:ins w:id="205" w:author="Fabio" w:date="2013-11-14T17:20:00Z">
        <w:r w:rsidRPr="00766438">
          <w:rPr>
            <w:rFonts w:ascii="Times New Roman" w:eastAsia="Times New Roman" w:hAnsi="Times New Roman"/>
            <w:sz w:val="24"/>
            <w:szCs w:val="24"/>
            <w:rPrChange w:id="206" w:author="Patrícia Oliveira" w:date="2013-11-23T16:05:00Z">
              <w:rPr>
                <w:rFonts w:ascii="Times New Roman" w:hAnsi="Times New Roman"/>
                <w:color w:val="1C1C1C"/>
                <w:sz w:val="24"/>
                <w:szCs w:val="24"/>
              </w:rPr>
            </w:rPrChange>
          </w:rPr>
          <w:t xml:space="preserve"> </w:t>
        </w:r>
      </w:ins>
      <w:r w:rsidR="003016BF" w:rsidRPr="00864FA3">
        <w:rPr>
          <w:rFonts w:ascii="Times New Roman" w:eastAsia="Times New Roman" w:hAnsi="Times New Roman"/>
          <w:sz w:val="24"/>
          <w:szCs w:val="24"/>
        </w:rPr>
        <w:t>Antônio</w:t>
      </w:r>
      <w:ins w:id="207" w:author="Fabio" w:date="2013-11-14T17:20:00Z">
        <w:r w:rsidRPr="00766438">
          <w:rPr>
            <w:rFonts w:ascii="Times New Roman" w:eastAsia="Times New Roman" w:hAnsi="Times New Roman"/>
            <w:sz w:val="24"/>
            <w:szCs w:val="24"/>
            <w:rPrChange w:id="208" w:author="Patrícia Oliveira" w:date="2013-11-23T16:05:00Z">
              <w:rPr>
                <w:rFonts w:ascii="Times New Roman" w:hAnsi="Times New Roman"/>
                <w:color w:val="1C1C1C"/>
                <w:sz w:val="24"/>
                <w:szCs w:val="24"/>
              </w:rPr>
            </w:rPrChange>
          </w:rPr>
          <w:t xml:space="preserve"> Carlos</w:t>
        </w:r>
      </w:ins>
      <w:ins w:id="209" w:author="Fabio" w:date="2013-11-14T17:21:00Z">
        <w:r w:rsidRPr="00766438">
          <w:rPr>
            <w:rFonts w:ascii="Times New Roman" w:eastAsia="Times New Roman" w:hAnsi="Times New Roman"/>
            <w:sz w:val="24"/>
            <w:szCs w:val="24"/>
            <w:rPrChange w:id="210" w:author="Patrícia Oliveira" w:date="2013-11-23T16:05:00Z">
              <w:rPr>
                <w:rFonts w:ascii="Times New Roman" w:hAnsi="Times New Roman"/>
                <w:color w:val="1C1C1C"/>
                <w:sz w:val="24"/>
                <w:szCs w:val="24"/>
              </w:rPr>
            </w:rPrChange>
          </w:rPr>
          <w:t xml:space="preserve"> </w:t>
        </w:r>
      </w:ins>
      <w:ins w:id="211" w:author="fsgomes" w:date="2013-11-14T20:38:00Z">
        <w:r w:rsidRPr="00766438">
          <w:rPr>
            <w:rFonts w:ascii="Times New Roman" w:eastAsia="Times New Roman" w:hAnsi="Times New Roman"/>
            <w:sz w:val="24"/>
            <w:szCs w:val="24"/>
            <w:rPrChange w:id="212" w:author="Patrícia Oliveira" w:date="2013-11-23T16:05:00Z">
              <w:rPr>
                <w:rFonts w:ascii="Times New Roman" w:hAnsi="Times New Roman"/>
                <w:sz w:val="24"/>
                <w:szCs w:val="24"/>
              </w:rPr>
            </w:rPrChange>
          </w:rPr>
          <w:t xml:space="preserve">e </w:t>
        </w:r>
      </w:ins>
      <w:ins w:id="213" w:author="Fabio" w:date="2013-11-14T17:21:00Z">
        <w:r w:rsidRPr="00766438">
          <w:rPr>
            <w:rFonts w:ascii="Times New Roman" w:eastAsia="Times New Roman" w:hAnsi="Times New Roman"/>
            <w:sz w:val="24"/>
            <w:szCs w:val="24"/>
            <w:rPrChange w:id="214" w:author="Patrícia Oliveira" w:date="2013-11-23T16:05:00Z">
              <w:rPr>
                <w:rFonts w:ascii="Times New Roman" w:hAnsi="Times New Roman"/>
                <w:color w:val="1C1C1C"/>
                <w:sz w:val="24"/>
                <w:szCs w:val="24"/>
              </w:rPr>
            </w:rPrChange>
          </w:rPr>
          <w:t>Fabiane Gomes e</w:t>
        </w:r>
      </w:ins>
      <w:ins w:id="215" w:author="Fabio" w:date="2013-11-14T17:20:00Z">
        <w:r w:rsidRPr="00766438">
          <w:rPr>
            <w:rFonts w:ascii="Times New Roman" w:eastAsia="Times New Roman" w:hAnsi="Times New Roman"/>
            <w:sz w:val="24"/>
            <w:szCs w:val="24"/>
            <w:rPrChange w:id="216" w:author="Patrícia Oliveira" w:date="2013-11-23T16:05:00Z">
              <w:rPr>
                <w:rFonts w:ascii="Times New Roman" w:hAnsi="Times New Roman"/>
                <w:color w:val="1C1C1C"/>
                <w:sz w:val="24"/>
                <w:szCs w:val="24"/>
              </w:rPr>
            </w:rPrChange>
          </w:rPr>
          <w:t xml:space="preserve"> </w:t>
        </w:r>
      </w:ins>
      <w:ins w:id="217" w:author="Fabio" w:date="2013-11-14T17:21:00Z">
        <w:r w:rsidRPr="00766438">
          <w:rPr>
            <w:rFonts w:ascii="Times New Roman" w:eastAsia="Times New Roman" w:hAnsi="Times New Roman"/>
            <w:sz w:val="24"/>
            <w:szCs w:val="24"/>
            <w:rPrChange w:id="218" w:author="Patrícia Oliveira" w:date="2013-11-23T16:05:00Z">
              <w:rPr>
                <w:rFonts w:ascii="Times New Roman" w:hAnsi="Times New Roman"/>
                <w:color w:val="1C1C1C"/>
                <w:sz w:val="24"/>
                <w:szCs w:val="24"/>
              </w:rPr>
            </w:rPrChange>
          </w:rPr>
          <w:t>a Daniele Cavalcante que nos ajudou indiretamente e diretamente na elaboraç</w:t>
        </w:r>
      </w:ins>
      <w:ins w:id="219" w:author="Fabio" w:date="2013-11-14T17:22:00Z">
        <w:r w:rsidRPr="00766438">
          <w:rPr>
            <w:rFonts w:ascii="Times New Roman" w:eastAsia="Times New Roman" w:hAnsi="Times New Roman"/>
            <w:sz w:val="24"/>
            <w:szCs w:val="24"/>
            <w:rPrChange w:id="220" w:author="Patrícia Oliveira" w:date="2013-11-23T16:05:00Z">
              <w:rPr>
                <w:rFonts w:ascii="Times New Roman" w:hAnsi="Times New Roman"/>
                <w:color w:val="1C1C1C"/>
                <w:sz w:val="24"/>
                <w:szCs w:val="24"/>
              </w:rPr>
            </w:rPrChange>
          </w:rPr>
          <w:t>ão e</w:t>
        </w:r>
      </w:ins>
      <w:ins w:id="221" w:author="Fabio" w:date="2013-11-12T21:42:00Z">
        <w:r w:rsidRPr="00766438">
          <w:rPr>
            <w:rFonts w:ascii="Times New Roman" w:eastAsia="Times New Roman" w:hAnsi="Times New Roman"/>
            <w:sz w:val="24"/>
            <w:szCs w:val="24"/>
            <w:rPrChange w:id="222" w:author="Patrícia Oliveira" w:date="2013-11-23T16:05:00Z">
              <w:rPr>
                <w:rFonts w:ascii="Times New Roman" w:hAnsi="Times New Roman"/>
                <w:color w:val="1C1C1C"/>
                <w:sz w:val="24"/>
                <w:szCs w:val="24"/>
              </w:rPr>
            </w:rPrChange>
          </w:rPr>
          <w:t xml:space="preserve"> conclusão deste trabalho.</w:t>
        </w:r>
      </w:ins>
    </w:p>
    <w:p w:rsidR="00000000" w:rsidRDefault="00FD574B">
      <w:pPr>
        <w:spacing w:line="360" w:lineRule="auto"/>
        <w:jc w:val="both"/>
        <w:rPr>
          <w:ins w:id="223" w:author="Fabio" w:date="2013-11-12T21:42:00Z"/>
          <w:rFonts w:ascii="Times New Roman" w:hAnsi="Times New Roman"/>
          <w:sz w:val="24"/>
          <w:szCs w:val="24"/>
          <w:rPrChange w:id="224" w:author="Fabio" w:date="2013-11-14T17:26:00Z">
            <w:rPr>
              <w:ins w:id="225" w:author="Fabio" w:date="2013-11-12T21:42:00Z"/>
              <w:rFonts w:ascii="Times New Roman" w:hAnsi="Times New Roman"/>
              <w:color w:val="1C1C1C"/>
              <w:sz w:val="24"/>
              <w:szCs w:val="24"/>
            </w:rPr>
          </w:rPrChange>
        </w:rPr>
        <w:pPrChange w:id="226" w:author="Fabio" w:date="2013-11-14T17:17:00Z">
          <w:pPr/>
        </w:pPrChange>
      </w:pPr>
    </w:p>
    <w:p w:rsidR="00000000" w:rsidRDefault="00766438">
      <w:pPr>
        <w:spacing w:line="360" w:lineRule="auto"/>
        <w:jc w:val="both"/>
        <w:rPr>
          <w:ins w:id="227" w:author="Fabio" w:date="2013-11-12T21:42:00Z"/>
          <w:rFonts w:ascii="Times New Roman" w:hAnsi="Times New Roman"/>
          <w:sz w:val="24"/>
          <w:szCs w:val="24"/>
          <w:rPrChange w:id="228" w:author="Fabio" w:date="2013-11-14T17:26:00Z">
            <w:rPr>
              <w:ins w:id="229" w:author="Fabio" w:date="2013-11-12T21:42:00Z"/>
              <w:rFonts w:ascii="Times New Roman" w:hAnsi="Times New Roman"/>
              <w:color w:val="1C1C1C"/>
              <w:sz w:val="24"/>
              <w:szCs w:val="24"/>
            </w:rPr>
          </w:rPrChange>
        </w:rPr>
        <w:pPrChange w:id="230" w:author="Fabio" w:date="2013-11-14T17:17:00Z">
          <w:pPr/>
        </w:pPrChange>
      </w:pPr>
      <w:ins w:id="231" w:author="Fabio" w:date="2013-11-12T21:42:00Z">
        <w:r w:rsidRPr="00766438">
          <w:rPr>
            <w:rFonts w:ascii="Times New Roman" w:hAnsi="Times New Roman"/>
            <w:sz w:val="24"/>
            <w:szCs w:val="24"/>
            <w:rPrChange w:id="232" w:author="Fabio" w:date="2013-11-14T17:26:00Z">
              <w:rPr>
                <w:rFonts w:ascii="Times New Roman" w:hAnsi="Times New Roman"/>
                <w:color w:val="1C1C1C"/>
                <w:sz w:val="24"/>
                <w:szCs w:val="24"/>
              </w:rPr>
            </w:rPrChange>
          </w:rPr>
          <w:t>Larissa:</w:t>
        </w:r>
      </w:ins>
    </w:p>
    <w:p w:rsidR="00000000" w:rsidRDefault="00766438">
      <w:pPr>
        <w:spacing w:line="360" w:lineRule="auto"/>
        <w:jc w:val="both"/>
        <w:rPr>
          <w:ins w:id="233" w:author="Fabio" w:date="2013-11-14T17:19:00Z"/>
          <w:rFonts w:ascii="Times New Roman" w:hAnsi="Times New Roman"/>
          <w:sz w:val="24"/>
          <w:szCs w:val="24"/>
          <w:rPrChange w:id="234" w:author="Fabio" w:date="2013-11-14T17:26:00Z">
            <w:rPr>
              <w:ins w:id="235" w:author="Fabio" w:date="2013-11-14T17:19:00Z"/>
              <w:rFonts w:ascii="Times New Roman" w:hAnsi="Times New Roman"/>
              <w:color w:val="1C1C1C"/>
              <w:sz w:val="24"/>
              <w:szCs w:val="24"/>
            </w:rPr>
          </w:rPrChange>
        </w:rPr>
        <w:pPrChange w:id="236" w:author="Fabio" w:date="2013-11-14T17:17:00Z">
          <w:pPr/>
        </w:pPrChange>
      </w:pPr>
      <w:ins w:id="237" w:author="Fabio" w:date="2013-11-12T21:42:00Z">
        <w:del w:id="238" w:author="fsgomes" w:date="2013-11-14T20:37:00Z">
          <w:r w:rsidRPr="00766438">
            <w:rPr>
              <w:rFonts w:ascii="Times New Roman" w:hAnsi="Times New Roman"/>
              <w:sz w:val="24"/>
              <w:szCs w:val="24"/>
              <w:rPrChange w:id="239" w:author="Fabio" w:date="2013-11-14T17:26:00Z">
                <w:rPr>
                  <w:rFonts w:ascii="Times New Roman" w:hAnsi="Times New Roman"/>
                  <w:color w:val="1C1C1C"/>
                  <w:sz w:val="24"/>
                  <w:szCs w:val="24"/>
                </w:rPr>
              </w:rPrChange>
            </w:rPr>
            <w:tab/>
          </w:r>
        </w:del>
        <w:r w:rsidRPr="00766438">
          <w:rPr>
            <w:rFonts w:ascii="Times New Roman" w:hAnsi="Times New Roman"/>
            <w:sz w:val="24"/>
            <w:szCs w:val="24"/>
            <w:rPrChange w:id="240" w:author="Fabio" w:date="2013-11-14T17:26:00Z">
              <w:rPr>
                <w:rFonts w:ascii="Times New Roman" w:hAnsi="Times New Roman"/>
                <w:color w:val="1C1C1C"/>
                <w:sz w:val="24"/>
                <w:szCs w:val="24"/>
              </w:rPr>
            </w:rPrChange>
          </w:rPr>
          <w:t xml:space="preserve">Dedico a todas as pessoas que me </w:t>
        </w:r>
        <w:del w:id="241" w:author="Larissa" w:date="2013-11-20T18:39:00Z">
          <w:r w:rsidRPr="00766438">
            <w:rPr>
              <w:rFonts w:ascii="Times New Roman" w:hAnsi="Times New Roman"/>
              <w:sz w:val="24"/>
              <w:szCs w:val="24"/>
              <w:rPrChange w:id="242" w:author="Fabio" w:date="2013-11-14T17:26:00Z">
                <w:rPr>
                  <w:rFonts w:ascii="Times New Roman" w:hAnsi="Times New Roman"/>
                  <w:color w:val="1C1C1C"/>
                  <w:sz w:val="24"/>
                  <w:szCs w:val="24"/>
                </w:rPr>
              </w:rPrChange>
            </w:rPr>
            <w:delText>ajuradam</w:delText>
          </w:r>
        </w:del>
      </w:ins>
      <w:ins w:id="243" w:author="Larissa" w:date="2013-11-20T18:39:00Z">
        <w:r w:rsidR="007D4CB5" w:rsidRPr="00864FA3">
          <w:rPr>
            <w:rFonts w:ascii="Times New Roman" w:hAnsi="Times New Roman"/>
            <w:sz w:val="24"/>
            <w:szCs w:val="24"/>
          </w:rPr>
          <w:t>ajudaram</w:t>
        </w:r>
      </w:ins>
      <w:ins w:id="244" w:author="Fabio" w:date="2013-11-12T21:42:00Z">
        <w:r w:rsidRPr="00766438">
          <w:rPr>
            <w:rFonts w:ascii="Times New Roman" w:hAnsi="Times New Roman"/>
            <w:sz w:val="24"/>
            <w:szCs w:val="24"/>
            <w:rPrChange w:id="245" w:author="Fabio" w:date="2013-11-14T17:26:00Z">
              <w:rPr>
                <w:rFonts w:ascii="Times New Roman" w:hAnsi="Times New Roman"/>
                <w:color w:val="1C1C1C"/>
                <w:sz w:val="24"/>
                <w:szCs w:val="24"/>
              </w:rPr>
            </w:rPrChange>
          </w:rPr>
          <w:t xml:space="preserve"> e continuam ajudando para a construção do meu futuro. André Kato, Maria Inês, a todos os meus amigos da faculdade Carlos Drummond de Andrade, ETEC </w:t>
        </w:r>
      </w:ins>
      <w:r w:rsidR="002126AC" w:rsidRPr="00864FA3">
        <w:rPr>
          <w:rFonts w:ascii="Times New Roman" w:hAnsi="Times New Roman"/>
          <w:sz w:val="24"/>
          <w:szCs w:val="24"/>
        </w:rPr>
        <w:t>Aprígio</w:t>
      </w:r>
      <w:ins w:id="246" w:author="Fabio" w:date="2013-11-12T21:42:00Z">
        <w:r w:rsidRPr="00766438">
          <w:rPr>
            <w:rFonts w:ascii="Times New Roman" w:hAnsi="Times New Roman"/>
            <w:sz w:val="24"/>
            <w:szCs w:val="24"/>
            <w:rPrChange w:id="247" w:author="Fabio" w:date="2013-11-14T17:26:00Z">
              <w:rPr>
                <w:rFonts w:ascii="Times New Roman" w:hAnsi="Times New Roman"/>
                <w:color w:val="1C1C1C"/>
                <w:sz w:val="24"/>
                <w:szCs w:val="24"/>
              </w:rPr>
            </w:rPrChange>
          </w:rPr>
          <w:t xml:space="preserve"> Gonzaga e a Empresa </w:t>
        </w:r>
        <w:proofErr w:type="spellStart"/>
        <w:r w:rsidRPr="00766438">
          <w:rPr>
            <w:rFonts w:ascii="Times New Roman" w:hAnsi="Times New Roman"/>
            <w:sz w:val="24"/>
            <w:szCs w:val="24"/>
            <w:rPrChange w:id="248" w:author="Fabio" w:date="2013-11-14T17:26:00Z">
              <w:rPr>
                <w:rFonts w:ascii="Times New Roman" w:hAnsi="Times New Roman"/>
                <w:color w:val="1C1C1C"/>
                <w:sz w:val="24"/>
                <w:szCs w:val="24"/>
              </w:rPr>
            </w:rPrChange>
          </w:rPr>
          <w:t>Umanni</w:t>
        </w:r>
      </w:ins>
      <w:proofErr w:type="spellEnd"/>
      <w:ins w:id="249" w:author="Fabio" w:date="2013-11-14T17:19:00Z">
        <w:r w:rsidRPr="00766438">
          <w:rPr>
            <w:rFonts w:ascii="Times New Roman" w:hAnsi="Times New Roman"/>
            <w:sz w:val="24"/>
            <w:szCs w:val="24"/>
            <w:rPrChange w:id="250" w:author="Fabio" w:date="2013-11-14T17:26:00Z">
              <w:rPr>
                <w:rFonts w:ascii="Times New Roman" w:hAnsi="Times New Roman"/>
                <w:color w:val="1C1C1C"/>
                <w:sz w:val="24"/>
                <w:szCs w:val="24"/>
              </w:rPr>
            </w:rPrChange>
          </w:rPr>
          <w:t>.</w:t>
        </w:r>
      </w:ins>
    </w:p>
    <w:p w:rsidR="00000000" w:rsidRDefault="00FD574B">
      <w:pPr>
        <w:spacing w:line="360" w:lineRule="auto"/>
        <w:jc w:val="both"/>
        <w:rPr>
          <w:ins w:id="251" w:author="Fabio" w:date="2013-11-14T17:23:00Z"/>
          <w:rFonts w:ascii="Times New Roman" w:hAnsi="Times New Roman"/>
          <w:sz w:val="24"/>
          <w:szCs w:val="24"/>
          <w:rPrChange w:id="252" w:author="Fabio" w:date="2013-11-14T17:26:00Z">
            <w:rPr>
              <w:ins w:id="253" w:author="Fabio" w:date="2013-11-14T17:23:00Z"/>
              <w:rFonts w:ascii="Times New Roman" w:hAnsi="Times New Roman"/>
              <w:color w:val="1C1C1C"/>
              <w:sz w:val="24"/>
              <w:szCs w:val="24"/>
            </w:rPr>
          </w:rPrChange>
        </w:rPr>
        <w:pPrChange w:id="254" w:author="Fabio" w:date="2013-11-14T17:17:00Z">
          <w:pPr/>
        </w:pPrChange>
      </w:pPr>
    </w:p>
    <w:p w:rsidR="00000000" w:rsidRDefault="00766438">
      <w:pPr>
        <w:spacing w:line="360" w:lineRule="auto"/>
        <w:jc w:val="both"/>
        <w:rPr>
          <w:ins w:id="255" w:author="Fabio" w:date="2013-11-12T21:42:00Z"/>
          <w:rFonts w:ascii="Times New Roman" w:hAnsi="Times New Roman"/>
          <w:sz w:val="24"/>
          <w:szCs w:val="24"/>
          <w:rPrChange w:id="256" w:author="Fabio" w:date="2013-11-14T17:26:00Z">
            <w:rPr>
              <w:ins w:id="257" w:author="Fabio" w:date="2013-11-12T21:42:00Z"/>
              <w:rFonts w:ascii="Times New Roman" w:hAnsi="Times New Roman"/>
              <w:color w:val="1C1C1C"/>
              <w:sz w:val="24"/>
              <w:szCs w:val="24"/>
            </w:rPr>
          </w:rPrChange>
        </w:rPr>
        <w:pPrChange w:id="258" w:author="Fabio" w:date="2013-11-14T17:17:00Z">
          <w:pPr/>
        </w:pPrChange>
      </w:pPr>
      <w:ins w:id="259" w:author="Fabio" w:date="2013-11-12T21:42:00Z">
        <w:r w:rsidRPr="00766438">
          <w:rPr>
            <w:rFonts w:ascii="Times New Roman" w:hAnsi="Times New Roman"/>
            <w:sz w:val="24"/>
            <w:szCs w:val="24"/>
            <w:rPrChange w:id="260" w:author="Fabio" w:date="2013-11-14T17:26:00Z">
              <w:rPr>
                <w:rFonts w:ascii="Times New Roman" w:hAnsi="Times New Roman"/>
                <w:color w:val="1C1C1C"/>
                <w:sz w:val="24"/>
                <w:szCs w:val="24"/>
              </w:rPr>
            </w:rPrChange>
          </w:rPr>
          <w:t>Patrícia:</w:t>
        </w:r>
      </w:ins>
    </w:p>
    <w:p w:rsidR="00000000" w:rsidRDefault="00766438">
      <w:pPr>
        <w:spacing w:line="360" w:lineRule="auto"/>
        <w:jc w:val="both"/>
        <w:rPr>
          <w:ins w:id="261" w:author="Fabio" w:date="2013-11-12T21:42:00Z"/>
          <w:rFonts w:ascii="Times New Roman" w:hAnsi="Times New Roman"/>
          <w:sz w:val="24"/>
          <w:szCs w:val="24"/>
          <w:rPrChange w:id="262" w:author="Fabio" w:date="2013-11-14T17:26:00Z">
            <w:rPr>
              <w:ins w:id="263" w:author="Fabio" w:date="2013-11-12T21:42:00Z"/>
              <w:rFonts w:ascii="Times New Roman" w:hAnsi="Times New Roman"/>
              <w:color w:val="1C1C1C"/>
              <w:sz w:val="24"/>
              <w:szCs w:val="24"/>
            </w:rPr>
          </w:rPrChange>
        </w:rPr>
        <w:pPrChange w:id="264" w:author="Fabio" w:date="2013-11-14T17:17:00Z">
          <w:pPr/>
        </w:pPrChange>
      </w:pPr>
      <w:ins w:id="265" w:author="Fabio" w:date="2013-11-12T21:42:00Z">
        <w:r w:rsidRPr="00766438">
          <w:rPr>
            <w:rFonts w:ascii="Times New Roman" w:hAnsi="Times New Roman"/>
            <w:sz w:val="24"/>
            <w:szCs w:val="24"/>
            <w:rPrChange w:id="266" w:author="Fabio" w:date="2013-11-14T17:26:00Z">
              <w:rPr>
                <w:rFonts w:ascii="Times New Roman" w:hAnsi="Times New Roman"/>
                <w:color w:val="1C1C1C"/>
                <w:sz w:val="24"/>
                <w:szCs w:val="24"/>
              </w:rPr>
            </w:rPrChange>
          </w:rPr>
          <w:t xml:space="preserve">Dedico esse trabalho aos meus filhos </w:t>
        </w:r>
        <w:proofErr w:type="spellStart"/>
        <w:r w:rsidRPr="00766438">
          <w:rPr>
            <w:rFonts w:ascii="Times New Roman" w:hAnsi="Times New Roman"/>
            <w:sz w:val="24"/>
            <w:szCs w:val="24"/>
            <w:rPrChange w:id="267" w:author="Fabio" w:date="2013-11-14T17:26:00Z">
              <w:rPr>
                <w:rFonts w:ascii="Times New Roman" w:hAnsi="Times New Roman"/>
                <w:color w:val="1C1C1C"/>
                <w:sz w:val="24"/>
                <w:szCs w:val="24"/>
              </w:rPr>
            </w:rPrChange>
          </w:rPr>
          <w:t>Izabela</w:t>
        </w:r>
        <w:proofErr w:type="spellEnd"/>
        <w:r w:rsidRPr="00766438">
          <w:rPr>
            <w:rFonts w:ascii="Times New Roman" w:hAnsi="Times New Roman"/>
            <w:sz w:val="24"/>
            <w:szCs w:val="24"/>
            <w:rPrChange w:id="268" w:author="Fabio" w:date="2013-11-14T17:26:00Z">
              <w:rPr>
                <w:rFonts w:ascii="Times New Roman" w:hAnsi="Times New Roman"/>
                <w:color w:val="1C1C1C"/>
                <w:sz w:val="24"/>
                <w:szCs w:val="24"/>
              </w:rPr>
            </w:rPrChange>
          </w:rPr>
          <w:t>, Vinicius, Victor e Yasmin</w:t>
        </w:r>
      </w:ins>
      <w:r w:rsidR="00DC406D" w:rsidRPr="00864FA3">
        <w:rPr>
          <w:rFonts w:ascii="Times New Roman" w:hAnsi="Times New Roman"/>
          <w:sz w:val="24"/>
          <w:szCs w:val="24"/>
        </w:rPr>
        <w:t xml:space="preserve"> </w:t>
      </w:r>
      <w:ins w:id="269" w:author="Fabio" w:date="2013-11-12T21:42:00Z">
        <w:r w:rsidRPr="00766438">
          <w:rPr>
            <w:rFonts w:ascii="Times New Roman" w:hAnsi="Times New Roman"/>
            <w:sz w:val="24"/>
            <w:szCs w:val="24"/>
            <w:rPrChange w:id="270" w:author="Fabio" w:date="2013-11-14T17:26:00Z">
              <w:rPr>
                <w:rFonts w:ascii="Times New Roman" w:hAnsi="Times New Roman"/>
                <w:color w:val="1C1C1C"/>
                <w:sz w:val="24"/>
                <w:szCs w:val="24"/>
              </w:rPr>
            </w:rPrChange>
          </w:rPr>
          <w:t>que</w:t>
        </w:r>
      </w:ins>
      <w:r w:rsidR="00DC406D" w:rsidRPr="00864FA3">
        <w:rPr>
          <w:rFonts w:ascii="Times New Roman" w:hAnsi="Times New Roman"/>
          <w:sz w:val="24"/>
          <w:szCs w:val="24"/>
        </w:rPr>
        <w:t xml:space="preserve"> </w:t>
      </w:r>
      <w:ins w:id="271" w:author="Fabio" w:date="2013-11-12T21:42:00Z">
        <w:r w:rsidRPr="00766438">
          <w:rPr>
            <w:rFonts w:ascii="Times New Roman" w:hAnsi="Times New Roman"/>
            <w:sz w:val="24"/>
            <w:szCs w:val="24"/>
            <w:rPrChange w:id="272" w:author="Fabio" w:date="2013-11-14T17:26:00Z">
              <w:rPr>
                <w:rFonts w:ascii="Times New Roman" w:hAnsi="Times New Roman"/>
                <w:color w:val="1C1C1C"/>
                <w:sz w:val="24"/>
                <w:szCs w:val="24"/>
              </w:rPr>
            </w:rPrChange>
          </w:rPr>
          <w:t xml:space="preserve">sempre foram minha motivação para que eu nunca desistisse e ao meu marido que foi a primeira pessoa a me </w:t>
        </w:r>
      </w:ins>
      <w:r w:rsidR="00DC406D" w:rsidRPr="00864FA3">
        <w:rPr>
          <w:rFonts w:ascii="Times New Roman" w:hAnsi="Times New Roman"/>
          <w:sz w:val="24"/>
          <w:szCs w:val="24"/>
        </w:rPr>
        <w:t>dizer</w:t>
      </w:r>
      <w:r w:rsidR="005E3062" w:rsidRPr="00864FA3">
        <w:rPr>
          <w:rFonts w:ascii="Times New Roman" w:hAnsi="Times New Roman"/>
          <w:sz w:val="24"/>
          <w:szCs w:val="24"/>
        </w:rPr>
        <w:t>: ”Você</w:t>
      </w:r>
      <w:ins w:id="273" w:author="Fabio" w:date="2013-11-12T21:42:00Z">
        <w:r w:rsidRPr="00766438">
          <w:rPr>
            <w:rFonts w:ascii="Times New Roman" w:hAnsi="Times New Roman"/>
            <w:sz w:val="24"/>
            <w:szCs w:val="24"/>
            <w:rPrChange w:id="274" w:author="Fabio" w:date="2013-11-14T17:26:00Z">
              <w:rPr>
                <w:rFonts w:ascii="Times New Roman" w:hAnsi="Times New Roman"/>
                <w:color w:val="1C1C1C"/>
                <w:sz w:val="24"/>
                <w:szCs w:val="24"/>
              </w:rPr>
            </w:rPrChange>
          </w:rPr>
          <w:t xml:space="preserve"> só não consegue se não quiser”.</w:t>
        </w:r>
      </w:ins>
    </w:p>
    <w:p w:rsidR="00000000" w:rsidRDefault="00FD574B">
      <w:pPr>
        <w:spacing w:line="360" w:lineRule="auto"/>
        <w:jc w:val="both"/>
        <w:rPr>
          <w:ins w:id="275" w:author="Fabio" w:date="2013-11-12T21:42:00Z"/>
          <w:rFonts w:ascii="Times New Roman" w:hAnsi="Times New Roman"/>
          <w:sz w:val="24"/>
          <w:szCs w:val="24"/>
          <w:rPrChange w:id="276" w:author="Fabio" w:date="2013-11-14T17:26:00Z">
            <w:rPr>
              <w:ins w:id="277" w:author="Fabio" w:date="2013-11-12T21:42:00Z"/>
              <w:rFonts w:ascii="Times New Roman" w:hAnsi="Times New Roman"/>
              <w:color w:val="1C1C1C"/>
              <w:sz w:val="24"/>
              <w:szCs w:val="24"/>
            </w:rPr>
          </w:rPrChange>
        </w:rPr>
        <w:pPrChange w:id="278" w:author="Fabio" w:date="2013-11-14T17:17:00Z">
          <w:pPr/>
        </w:pPrChange>
      </w:pPr>
    </w:p>
    <w:p w:rsidR="00000000" w:rsidRDefault="00766438">
      <w:pPr>
        <w:spacing w:line="360" w:lineRule="auto"/>
        <w:jc w:val="both"/>
        <w:rPr>
          <w:ins w:id="279" w:author="Fabio" w:date="2013-11-12T21:42:00Z"/>
          <w:rFonts w:ascii="Times New Roman" w:hAnsi="Times New Roman"/>
          <w:sz w:val="24"/>
          <w:szCs w:val="24"/>
          <w:rPrChange w:id="280" w:author="Fabio" w:date="2013-11-14T17:26:00Z">
            <w:rPr>
              <w:ins w:id="281" w:author="Fabio" w:date="2013-11-12T21:42:00Z"/>
              <w:rFonts w:ascii="Times New Roman" w:hAnsi="Times New Roman"/>
              <w:color w:val="1C1C1C"/>
              <w:sz w:val="24"/>
              <w:szCs w:val="24"/>
            </w:rPr>
          </w:rPrChange>
        </w:rPr>
        <w:pPrChange w:id="282" w:author="Fabio" w:date="2013-11-14T17:17:00Z">
          <w:pPr/>
        </w:pPrChange>
      </w:pPr>
      <w:ins w:id="283" w:author="Fabio" w:date="2013-11-12T21:42:00Z">
        <w:r w:rsidRPr="00766438">
          <w:rPr>
            <w:rFonts w:ascii="Times New Roman" w:hAnsi="Times New Roman"/>
            <w:sz w:val="24"/>
            <w:szCs w:val="24"/>
            <w:rPrChange w:id="284" w:author="Fabio" w:date="2013-11-14T17:26:00Z">
              <w:rPr>
                <w:rFonts w:ascii="Times New Roman" w:hAnsi="Times New Roman"/>
                <w:color w:val="1C1C1C"/>
                <w:sz w:val="24"/>
                <w:szCs w:val="24"/>
              </w:rPr>
            </w:rPrChange>
          </w:rPr>
          <w:t>William:</w:t>
        </w:r>
      </w:ins>
    </w:p>
    <w:p w:rsidR="00000000" w:rsidRDefault="00766438">
      <w:pPr>
        <w:spacing w:line="360" w:lineRule="auto"/>
        <w:jc w:val="both"/>
        <w:rPr>
          <w:ins w:id="285" w:author="Fabio" w:date="2013-11-12T21:42:00Z"/>
          <w:rFonts w:ascii="Times New Roman" w:hAnsi="Times New Roman"/>
          <w:sz w:val="24"/>
          <w:szCs w:val="24"/>
          <w:rPrChange w:id="286" w:author="Fabio" w:date="2013-11-14T17:26:00Z">
            <w:rPr>
              <w:ins w:id="287" w:author="Fabio" w:date="2013-11-12T21:42:00Z"/>
              <w:rFonts w:ascii="Times New Roman" w:hAnsi="Times New Roman"/>
              <w:color w:val="1C1C1C"/>
              <w:sz w:val="24"/>
              <w:szCs w:val="24"/>
            </w:rPr>
          </w:rPrChange>
        </w:rPr>
        <w:pPrChange w:id="288" w:author="Fabio" w:date="2013-11-14T17:17:00Z">
          <w:pPr/>
        </w:pPrChange>
      </w:pPr>
      <w:ins w:id="289" w:author="Fabio" w:date="2013-11-12T21:42:00Z">
        <w:r w:rsidRPr="00766438">
          <w:rPr>
            <w:rFonts w:ascii="Times New Roman" w:hAnsi="Times New Roman"/>
            <w:sz w:val="24"/>
            <w:szCs w:val="24"/>
            <w:rPrChange w:id="290" w:author="Fabio" w:date="2013-11-14T17:26:00Z">
              <w:rPr>
                <w:rFonts w:ascii="Times New Roman" w:hAnsi="Times New Roman"/>
                <w:color w:val="1C1C1C"/>
                <w:sz w:val="24"/>
                <w:szCs w:val="24"/>
              </w:rPr>
            </w:rPrChange>
          </w:rPr>
          <w:t xml:space="preserve">Dedico este trabalho aos grandes mestres que passaram pela minha vida. Nilce Elena Gonzalez, que despertou minha paixão pelo conhecimento. E Vilma Cardoso dos Santos que me apresentou ao mundo da programação pela primeira vez. </w:t>
        </w:r>
      </w:ins>
    </w:p>
    <w:p w:rsidR="00000000" w:rsidRDefault="00FD574B">
      <w:pPr>
        <w:pStyle w:val="SemEspaamento"/>
        <w:tabs>
          <w:tab w:val="right" w:pos="9071"/>
        </w:tabs>
        <w:spacing w:line="360" w:lineRule="auto"/>
        <w:ind w:left="3686"/>
        <w:jc w:val="both"/>
        <w:rPr>
          <w:del w:id="291" w:author="Fabio" w:date="2013-11-12T21:42:00Z"/>
          <w:rFonts w:ascii="Times New Roman" w:hAnsi="Times New Roman"/>
          <w:sz w:val="24"/>
          <w:szCs w:val="24"/>
        </w:rPr>
        <w:pPrChange w:id="292"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293" w:author="Fabio" w:date="2013-11-12T21:42:00Z"/>
          <w:rFonts w:ascii="Times New Roman" w:hAnsi="Times New Roman"/>
          <w:sz w:val="24"/>
          <w:szCs w:val="24"/>
        </w:rPr>
        <w:pPrChange w:id="294"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295" w:author="Fabio" w:date="2013-11-12T21:42:00Z"/>
          <w:rFonts w:ascii="Times New Roman" w:hAnsi="Times New Roman"/>
          <w:sz w:val="24"/>
          <w:szCs w:val="24"/>
        </w:rPr>
        <w:pPrChange w:id="296"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297" w:author="Fabio" w:date="2013-11-12T21:42:00Z"/>
          <w:rFonts w:ascii="Times New Roman" w:hAnsi="Times New Roman"/>
          <w:sz w:val="24"/>
          <w:szCs w:val="24"/>
        </w:rPr>
        <w:pPrChange w:id="298"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299" w:author="Fabio" w:date="2013-11-12T21:42:00Z"/>
          <w:rFonts w:ascii="Times New Roman" w:hAnsi="Times New Roman"/>
          <w:sz w:val="24"/>
          <w:szCs w:val="24"/>
        </w:rPr>
        <w:pPrChange w:id="300"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01" w:author="Fabio" w:date="2013-11-12T21:42:00Z"/>
          <w:rFonts w:ascii="Times New Roman" w:hAnsi="Times New Roman"/>
          <w:sz w:val="24"/>
          <w:szCs w:val="24"/>
        </w:rPr>
        <w:pPrChange w:id="302"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03" w:author="Fabio" w:date="2013-11-12T21:42:00Z"/>
          <w:rFonts w:ascii="Times New Roman" w:hAnsi="Times New Roman"/>
          <w:sz w:val="24"/>
          <w:szCs w:val="24"/>
        </w:rPr>
        <w:pPrChange w:id="304"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05" w:author="Fabio" w:date="2013-11-12T21:42:00Z"/>
          <w:rFonts w:ascii="Times New Roman" w:hAnsi="Times New Roman"/>
          <w:sz w:val="24"/>
          <w:szCs w:val="24"/>
        </w:rPr>
        <w:pPrChange w:id="306"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07" w:author="Fabio" w:date="2013-11-12T21:42:00Z"/>
          <w:rFonts w:ascii="Times New Roman" w:hAnsi="Times New Roman"/>
          <w:sz w:val="24"/>
          <w:szCs w:val="24"/>
        </w:rPr>
        <w:pPrChange w:id="308"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09" w:author="Fabio" w:date="2013-11-12T21:42:00Z"/>
          <w:rFonts w:ascii="Times New Roman" w:hAnsi="Times New Roman"/>
          <w:sz w:val="24"/>
          <w:szCs w:val="24"/>
        </w:rPr>
        <w:pPrChange w:id="310"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11" w:author="Fabio" w:date="2013-11-12T21:42:00Z"/>
          <w:rFonts w:ascii="Times New Roman" w:hAnsi="Times New Roman"/>
          <w:sz w:val="24"/>
          <w:szCs w:val="24"/>
        </w:rPr>
        <w:pPrChange w:id="312"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13" w:author="Fabio" w:date="2013-11-12T21:42:00Z"/>
          <w:rFonts w:ascii="Times New Roman" w:hAnsi="Times New Roman"/>
          <w:sz w:val="24"/>
          <w:szCs w:val="24"/>
        </w:rPr>
        <w:pPrChange w:id="314"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15" w:author="Fabio" w:date="2013-11-12T21:42:00Z"/>
          <w:rFonts w:ascii="Times New Roman" w:hAnsi="Times New Roman"/>
          <w:sz w:val="24"/>
          <w:szCs w:val="24"/>
        </w:rPr>
        <w:pPrChange w:id="316"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17" w:author="Fabio" w:date="2013-11-12T21:42:00Z"/>
          <w:rFonts w:ascii="Times New Roman" w:hAnsi="Times New Roman"/>
          <w:sz w:val="24"/>
          <w:szCs w:val="24"/>
        </w:rPr>
        <w:pPrChange w:id="318"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19" w:author="Fabio" w:date="2013-11-12T21:42:00Z"/>
          <w:rFonts w:ascii="Times New Roman" w:hAnsi="Times New Roman"/>
          <w:sz w:val="24"/>
          <w:szCs w:val="24"/>
        </w:rPr>
        <w:pPrChange w:id="320"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21" w:author="Fabio" w:date="2013-11-12T21:42:00Z"/>
          <w:rFonts w:ascii="Times New Roman" w:hAnsi="Times New Roman"/>
          <w:sz w:val="24"/>
          <w:szCs w:val="24"/>
        </w:rPr>
        <w:pPrChange w:id="322"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23" w:author="Fabio" w:date="2013-11-12T21:42:00Z"/>
          <w:rFonts w:ascii="Times New Roman" w:hAnsi="Times New Roman"/>
          <w:sz w:val="24"/>
          <w:szCs w:val="24"/>
        </w:rPr>
        <w:pPrChange w:id="324"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25" w:author="Fabio" w:date="2013-11-12T21:42:00Z"/>
          <w:rFonts w:ascii="Times New Roman" w:hAnsi="Times New Roman"/>
          <w:sz w:val="24"/>
          <w:szCs w:val="24"/>
        </w:rPr>
        <w:pPrChange w:id="326"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27" w:author="Fabio" w:date="2013-11-12T21:42:00Z"/>
          <w:rFonts w:ascii="Times New Roman" w:hAnsi="Times New Roman"/>
          <w:sz w:val="24"/>
          <w:szCs w:val="24"/>
        </w:rPr>
        <w:pPrChange w:id="328"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29" w:author="Fabio" w:date="2013-11-12T21:42:00Z"/>
          <w:rFonts w:ascii="Times New Roman" w:hAnsi="Times New Roman"/>
          <w:sz w:val="24"/>
          <w:szCs w:val="24"/>
        </w:rPr>
        <w:pPrChange w:id="330"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31" w:author="Fabio" w:date="2013-11-12T21:42:00Z"/>
          <w:rFonts w:ascii="Times New Roman" w:hAnsi="Times New Roman"/>
          <w:sz w:val="24"/>
          <w:szCs w:val="24"/>
        </w:rPr>
        <w:pPrChange w:id="332"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33" w:author="Fabio" w:date="2013-11-12T21:42:00Z"/>
          <w:rFonts w:ascii="Times New Roman" w:hAnsi="Times New Roman"/>
          <w:sz w:val="24"/>
          <w:szCs w:val="24"/>
        </w:rPr>
        <w:pPrChange w:id="334"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35" w:author="Fabio" w:date="2013-11-12T21:42:00Z"/>
          <w:rFonts w:ascii="Times New Roman" w:hAnsi="Times New Roman"/>
          <w:sz w:val="24"/>
          <w:szCs w:val="24"/>
        </w:rPr>
        <w:pPrChange w:id="336"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37" w:author="Fabio" w:date="2013-11-12T21:42:00Z"/>
          <w:rFonts w:ascii="Times New Roman" w:hAnsi="Times New Roman"/>
          <w:sz w:val="24"/>
          <w:szCs w:val="24"/>
        </w:rPr>
        <w:pPrChange w:id="338"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39" w:author="Fabio" w:date="2013-11-12T21:42:00Z"/>
          <w:rFonts w:ascii="Times New Roman" w:hAnsi="Times New Roman"/>
          <w:sz w:val="24"/>
          <w:szCs w:val="24"/>
        </w:rPr>
        <w:pPrChange w:id="340" w:author="Fabio" w:date="2013-11-14T17:17:00Z">
          <w:pPr>
            <w:pStyle w:val="SemEspaamento"/>
            <w:tabs>
              <w:tab w:val="right" w:pos="9071"/>
            </w:tabs>
            <w:spacing w:line="360" w:lineRule="auto"/>
            <w:ind w:left="3686"/>
            <w:jc w:val="right"/>
          </w:pPr>
        </w:pPrChange>
      </w:pPr>
    </w:p>
    <w:p w:rsidR="00000000" w:rsidRDefault="00FD574B">
      <w:pPr>
        <w:pStyle w:val="SemEspaamento"/>
        <w:tabs>
          <w:tab w:val="right" w:pos="9071"/>
        </w:tabs>
        <w:spacing w:line="360" w:lineRule="auto"/>
        <w:ind w:left="3686"/>
        <w:jc w:val="both"/>
        <w:rPr>
          <w:del w:id="341" w:author="Fabio" w:date="2013-11-12T21:42:00Z"/>
          <w:rFonts w:ascii="Times New Roman" w:hAnsi="Times New Roman"/>
          <w:sz w:val="24"/>
          <w:szCs w:val="24"/>
        </w:rPr>
        <w:pPrChange w:id="342" w:author="Fabio" w:date="2013-11-14T17:17:00Z">
          <w:pPr>
            <w:pStyle w:val="SemEspaamento"/>
            <w:tabs>
              <w:tab w:val="right" w:pos="9071"/>
            </w:tabs>
            <w:spacing w:line="360" w:lineRule="auto"/>
            <w:ind w:left="3686"/>
            <w:jc w:val="right"/>
          </w:pPr>
        </w:pPrChange>
      </w:pPr>
    </w:p>
    <w:p w:rsidR="00000000" w:rsidRDefault="00662BBC">
      <w:pPr>
        <w:pStyle w:val="SemEspaamento"/>
        <w:tabs>
          <w:tab w:val="right" w:pos="9071"/>
        </w:tabs>
        <w:spacing w:line="360" w:lineRule="auto"/>
        <w:ind w:left="3686"/>
        <w:jc w:val="both"/>
        <w:rPr>
          <w:del w:id="343" w:author="Fabio" w:date="2013-11-12T21:42:00Z"/>
          <w:rFonts w:ascii="Times New Roman" w:hAnsi="Times New Roman"/>
          <w:i/>
          <w:sz w:val="24"/>
          <w:szCs w:val="24"/>
        </w:rPr>
        <w:pPrChange w:id="344" w:author="Fabio" w:date="2013-11-14T17:17:00Z">
          <w:pPr>
            <w:pStyle w:val="SemEspaamento"/>
            <w:tabs>
              <w:tab w:val="right" w:pos="9071"/>
            </w:tabs>
            <w:spacing w:line="360" w:lineRule="auto"/>
            <w:ind w:left="3686"/>
            <w:jc w:val="right"/>
          </w:pPr>
        </w:pPrChange>
      </w:pPr>
      <w:del w:id="345" w:author="Fabio" w:date="2013-11-12T21:42:00Z">
        <w:r w:rsidRPr="00864FA3" w:rsidDel="00FD3F76">
          <w:rPr>
            <w:rFonts w:ascii="Times New Roman" w:hAnsi="Times New Roman"/>
            <w:i/>
            <w:sz w:val="24"/>
            <w:szCs w:val="24"/>
          </w:rPr>
          <w:delText>Este trabalho é dedicado a cada um de nossos amigos pelas suas contribuições e comprometimentos para a conclusão deste trabalho.</w:delText>
        </w:r>
      </w:del>
    </w:p>
    <w:p w:rsidR="00662BBC" w:rsidRPr="00864FA3" w:rsidRDefault="00662BBC" w:rsidP="00734C9D">
      <w:pPr>
        <w:spacing w:line="360" w:lineRule="auto"/>
        <w:jc w:val="center"/>
        <w:rPr>
          <w:rFonts w:ascii="Times New Roman" w:hAnsi="Times New Roman"/>
          <w:b/>
          <w:sz w:val="24"/>
          <w:szCs w:val="24"/>
        </w:rPr>
      </w:pPr>
      <w:r w:rsidRPr="00864FA3">
        <w:rPr>
          <w:rFonts w:ascii="Times New Roman" w:hAnsi="Times New Roman"/>
          <w:b/>
          <w:sz w:val="24"/>
          <w:szCs w:val="24"/>
        </w:rPr>
        <w:t>AGRADECIMENTOS</w:t>
      </w:r>
    </w:p>
    <w:p w:rsidR="001A088E" w:rsidRPr="00864FA3" w:rsidRDefault="001A088E" w:rsidP="00734C9D">
      <w:pPr>
        <w:spacing w:line="360" w:lineRule="auto"/>
        <w:jc w:val="center"/>
        <w:rPr>
          <w:rFonts w:ascii="Times New Roman" w:hAnsi="Times New Roman"/>
          <w:b/>
          <w:sz w:val="24"/>
          <w:szCs w:val="24"/>
        </w:rPr>
      </w:pPr>
    </w:p>
    <w:p w:rsidR="00000000" w:rsidRDefault="00FD574B">
      <w:pPr>
        <w:spacing w:line="360" w:lineRule="auto"/>
        <w:jc w:val="both"/>
        <w:rPr>
          <w:del w:id="346" w:author="Fabio" w:date="2013-11-14T17:24:00Z"/>
          <w:rFonts w:ascii="Times New Roman" w:hAnsi="Times New Roman"/>
          <w:sz w:val="24"/>
          <w:szCs w:val="24"/>
          <w:rPrChange w:id="347" w:author="Fabio" w:date="2013-11-14T17:26:00Z">
            <w:rPr>
              <w:del w:id="348" w:author="Fabio" w:date="2013-11-14T17:24:00Z"/>
              <w:rFonts w:ascii="Times New Roman" w:hAnsi="Times New Roman"/>
              <w:b/>
              <w:sz w:val="24"/>
              <w:szCs w:val="24"/>
            </w:rPr>
          </w:rPrChange>
        </w:rPr>
        <w:pPrChange w:id="349" w:author="Fabio" w:date="2013-11-14T17:17:00Z">
          <w:pPr>
            <w:spacing w:line="360" w:lineRule="auto"/>
            <w:jc w:val="center"/>
          </w:pPr>
        </w:pPrChange>
      </w:pPr>
    </w:p>
    <w:p w:rsidR="00000000" w:rsidRDefault="00662BBC">
      <w:pPr>
        <w:spacing w:line="360" w:lineRule="auto"/>
        <w:jc w:val="both"/>
        <w:rPr>
          <w:ins w:id="350" w:author="Fabio" w:date="2013-11-12T21:51:00Z"/>
          <w:rFonts w:ascii="Times New Roman" w:hAnsi="Times New Roman"/>
          <w:sz w:val="24"/>
          <w:szCs w:val="24"/>
        </w:rPr>
        <w:pPrChange w:id="351" w:author="Fabio" w:date="2013-11-14T17:17:00Z">
          <w:pPr>
            <w:spacing w:line="315" w:lineRule="atLeast"/>
          </w:pPr>
        </w:pPrChange>
      </w:pPr>
      <w:del w:id="352" w:author="Fabio" w:date="2013-11-12T21:51:00Z">
        <w:r w:rsidRPr="00864FA3" w:rsidDel="00FD3F76">
          <w:rPr>
            <w:rFonts w:ascii="Times New Roman" w:hAnsi="Times New Roman"/>
            <w:sz w:val="24"/>
            <w:szCs w:val="24"/>
          </w:rPr>
          <w:delText xml:space="preserve">Agradecemos a Deus pelo dom da vida, e pela alegria de viver. Aos nossos familiares mães, pais, </w:delText>
        </w:r>
        <w:r w:rsidR="00A15DF9" w:rsidRPr="00864FA3" w:rsidDel="00FD3F76">
          <w:rPr>
            <w:rFonts w:ascii="Times New Roman" w:hAnsi="Times New Roman"/>
            <w:sz w:val="24"/>
            <w:szCs w:val="24"/>
          </w:rPr>
          <w:delText>esposas (os), namoradas (os), filhos e irmãos pelo incentivo, carinho e paciência que tiveram conosco e por compreenderem que nossa falta de tempo era por um objetivo maior. Agrade</w:delText>
        </w:r>
      </w:del>
      <w:ins w:id="353" w:author="Carolina Marques" w:date="2013-10-26T23:45:00Z">
        <w:del w:id="354" w:author="Fabio" w:date="2013-11-12T21:51:00Z">
          <w:r w:rsidR="00204A60" w:rsidRPr="00864FA3" w:rsidDel="00FD3F76">
            <w:rPr>
              <w:rFonts w:ascii="Times New Roman" w:hAnsi="Times New Roman"/>
              <w:sz w:val="24"/>
              <w:szCs w:val="24"/>
            </w:rPr>
            <w:delText>cemos</w:delText>
          </w:r>
        </w:del>
      </w:ins>
      <w:del w:id="355" w:author="Fabio" w:date="2013-11-12T21:51:00Z">
        <w:r w:rsidR="00A15DF9" w:rsidRPr="00864FA3" w:rsidDel="00FD3F76">
          <w:rPr>
            <w:rFonts w:ascii="Times New Roman" w:hAnsi="Times New Roman"/>
            <w:sz w:val="24"/>
            <w:szCs w:val="24"/>
          </w:rPr>
          <w:delText>ço de maneira muito especial a professora Lúcia Contente Mós por ser nossa orientadora por ter aberto mão de seu tempo em nosso favor, e a todos aqueles que, direta ou indiretamente, contribuíram para a realização deste trabalho.</w:delText>
        </w:r>
      </w:del>
      <w:ins w:id="356" w:author="Fabio" w:date="2013-11-12T21:51:00Z">
        <w:r w:rsidR="00FD3F76" w:rsidRPr="00864FA3">
          <w:rPr>
            <w:rFonts w:ascii="Times New Roman" w:hAnsi="Times New Roman"/>
            <w:sz w:val="24"/>
            <w:szCs w:val="24"/>
          </w:rPr>
          <w:t xml:space="preserve"> Carolina:</w:t>
        </w:r>
      </w:ins>
    </w:p>
    <w:p w:rsidR="00000000" w:rsidRDefault="00766438">
      <w:pPr>
        <w:spacing w:line="360" w:lineRule="auto"/>
        <w:jc w:val="both"/>
        <w:rPr>
          <w:ins w:id="357" w:author="Fabio" w:date="2013-11-12T21:51:00Z"/>
          <w:rFonts w:ascii="Times New Roman" w:hAnsi="Times New Roman"/>
          <w:sz w:val="24"/>
          <w:szCs w:val="24"/>
        </w:rPr>
        <w:pPrChange w:id="358" w:author="Fabio" w:date="2013-11-14T17:17:00Z">
          <w:pPr>
            <w:spacing w:line="315" w:lineRule="atLeast"/>
          </w:pPr>
        </w:pPrChange>
      </w:pPr>
      <w:ins w:id="359" w:author="Fabio" w:date="2013-11-12T21:51:00Z">
        <w:r w:rsidRPr="00766438">
          <w:rPr>
            <w:rFonts w:ascii="Times New Roman" w:hAnsi="Times New Roman"/>
            <w:sz w:val="24"/>
            <w:szCs w:val="24"/>
            <w:rPrChange w:id="360" w:author="Fabio" w:date="2013-11-14T17:26:00Z">
              <w:rPr>
                <w:rFonts w:ascii="Times New Roman" w:hAnsi="Times New Roman"/>
                <w:color w:val="444444"/>
                <w:sz w:val="24"/>
                <w:szCs w:val="24"/>
              </w:rPr>
            </w:rPrChange>
          </w:rPr>
          <w:t xml:space="preserve">Agradeço aos meus pais, </w:t>
        </w:r>
        <w:proofErr w:type="spellStart"/>
        <w:r w:rsidRPr="00766438">
          <w:rPr>
            <w:rFonts w:ascii="Times New Roman" w:hAnsi="Times New Roman"/>
            <w:sz w:val="24"/>
            <w:szCs w:val="24"/>
            <w:rPrChange w:id="361" w:author="Fabio" w:date="2013-11-14T17:26:00Z">
              <w:rPr>
                <w:rFonts w:ascii="Times New Roman" w:hAnsi="Times New Roman"/>
                <w:color w:val="444444"/>
                <w:sz w:val="24"/>
                <w:szCs w:val="24"/>
              </w:rPr>
            </w:rPrChange>
          </w:rPr>
          <w:t>Ernando</w:t>
        </w:r>
        <w:proofErr w:type="spellEnd"/>
        <w:r w:rsidRPr="00766438">
          <w:rPr>
            <w:rFonts w:ascii="Times New Roman" w:hAnsi="Times New Roman"/>
            <w:sz w:val="24"/>
            <w:szCs w:val="24"/>
            <w:rPrChange w:id="362" w:author="Fabio" w:date="2013-11-14T17:26:00Z">
              <w:rPr>
                <w:rFonts w:ascii="Times New Roman" w:hAnsi="Times New Roman"/>
                <w:color w:val="444444"/>
                <w:sz w:val="24"/>
                <w:szCs w:val="24"/>
              </w:rPr>
            </w:rPrChange>
          </w:rPr>
          <w:t xml:space="preserve"> e Selma, pelo apoio de sempre, por terem sempre feito o melhor, por terem me dado excelente educação e me ensinarem que na vida, não se consegue nada sem trabalhar e lutar por isso. Agradeço também à equipe da Federação Metodista de Jovens da 3ª Região, pela paciência, apoio e pelas orações nessa fase.</w:t>
        </w:r>
        <w:r w:rsidR="00FD3F76" w:rsidRPr="00864FA3">
          <w:rPr>
            <w:rFonts w:ascii="Times New Roman" w:hAnsi="Times New Roman"/>
            <w:sz w:val="24"/>
            <w:szCs w:val="24"/>
          </w:rPr>
          <w:t xml:space="preserve"> </w:t>
        </w:r>
      </w:ins>
    </w:p>
    <w:p w:rsidR="00000000" w:rsidRDefault="00FD574B">
      <w:pPr>
        <w:spacing w:line="360" w:lineRule="auto"/>
        <w:jc w:val="both"/>
        <w:rPr>
          <w:ins w:id="363" w:author="Fabio" w:date="2013-11-12T21:52:00Z"/>
          <w:rFonts w:ascii="Times New Roman" w:hAnsi="Times New Roman"/>
          <w:sz w:val="24"/>
          <w:szCs w:val="24"/>
        </w:rPr>
        <w:pPrChange w:id="364" w:author="Fabio" w:date="2013-11-14T17:17:00Z">
          <w:pPr>
            <w:spacing w:line="315" w:lineRule="atLeast"/>
          </w:pPr>
        </w:pPrChange>
      </w:pPr>
    </w:p>
    <w:p w:rsidR="00000000" w:rsidRDefault="00FD3F76">
      <w:pPr>
        <w:spacing w:line="360" w:lineRule="auto"/>
        <w:jc w:val="both"/>
        <w:rPr>
          <w:ins w:id="365" w:author="Fabio" w:date="2013-11-12T21:51:00Z"/>
          <w:rFonts w:ascii="Times New Roman" w:hAnsi="Times New Roman"/>
          <w:sz w:val="24"/>
          <w:szCs w:val="24"/>
        </w:rPr>
        <w:pPrChange w:id="366" w:author="Fabio" w:date="2013-11-14T17:17:00Z">
          <w:pPr>
            <w:spacing w:line="315" w:lineRule="atLeast"/>
          </w:pPr>
        </w:pPrChange>
      </w:pPr>
      <w:ins w:id="367" w:author="Fabio" w:date="2013-11-12T21:51:00Z">
        <w:r w:rsidRPr="00864FA3">
          <w:rPr>
            <w:rFonts w:ascii="Times New Roman" w:hAnsi="Times New Roman"/>
            <w:sz w:val="24"/>
            <w:szCs w:val="24"/>
          </w:rPr>
          <w:t>F</w:t>
        </w:r>
      </w:ins>
      <w:r w:rsidR="001A088E" w:rsidRPr="00864FA3">
        <w:rPr>
          <w:rFonts w:ascii="Times New Roman" w:hAnsi="Times New Roman"/>
          <w:sz w:val="24"/>
          <w:szCs w:val="24"/>
        </w:rPr>
        <w:t>a</w:t>
      </w:r>
      <w:ins w:id="368" w:author="Fabio" w:date="2013-11-12T21:51:00Z">
        <w:r w:rsidRPr="00864FA3">
          <w:rPr>
            <w:rFonts w:ascii="Times New Roman" w:hAnsi="Times New Roman"/>
            <w:sz w:val="24"/>
            <w:szCs w:val="24"/>
          </w:rPr>
          <w:t>bio:</w:t>
        </w:r>
      </w:ins>
    </w:p>
    <w:p w:rsidR="00000000" w:rsidRDefault="00766438">
      <w:pPr>
        <w:spacing w:line="360" w:lineRule="auto"/>
        <w:jc w:val="both"/>
        <w:rPr>
          <w:ins w:id="369" w:author="Fabio" w:date="2013-11-12T21:51:00Z"/>
          <w:rFonts w:ascii="Times New Roman" w:hAnsi="Times New Roman"/>
          <w:sz w:val="24"/>
          <w:szCs w:val="24"/>
        </w:rPr>
        <w:pPrChange w:id="370" w:author="Fabio" w:date="2013-11-14T17:23:00Z">
          <w:pPr>
            <w:spacing w:line="315" w:lineRule="atLeast"/>
          </w:pPr>
        </w:pPrChange>
      </w:pPr>
      <w:ins w:id="371" w:author="Fabio" w:date="2013-11-12T21:51:00Z">
        <w:r w:rsidRPr="00766438">
          <w:rPr>
            <w:rFonts w:ascii="Times New Roman" w:hAnsi="Times New Roman"/>
            <w:sz w:val="24"/>
            <w:szCs w:val="24"/>
            <w:rPrChange w:id="372" w:author="Fabio" w:date="2013-11-14T17:26:00Z">
              <w:rPr/>
            </w:rPrChange>
          </w:rPr>
          <w:t>Agradeço</w:t>
        </w:r>
        <w:r w:rsidR="00FD3F76" w:rsidRPr="00864FA3">
          <w:rPr>
            <w:rFonts w:ascii="Times New Roman" w:hAnsi="Times New Roman"/>
            <w:sz w:val="24"/>
            <w:szCs w:val="24"/>
          </w:rPr>
          <w:t xml:space="preserve"> a Deus pelo dom da vida, e pela alegria de viver. Aos meus </w:t>
        </w:r>
        <w:r w:rsidRPr="00766438">
          <w:rPr>
            <w:rFonts w:ascii="Times New Roman" w:hAnsi="Times New Roman"/>
            <w:sz w:val="24"/>
            <w:szCs w:val="24"/>
            <w:rPrChange w:id="373" w:author="Fabio" w:date="2013-11-14T17:26:00Z">
              <w:rPr/>
            </w:rPrChange>
          </w:rPr>
          <w:t>familiares</w:t>
        </w:r>
        <w:r w:rsidR="00FD3F76" w:rsidRPr="00864FA3">
          <w:rPr>
            <w:rFonts w:ascii="Times New Roman" w:hAnsi="Times New Roman"/>
            <w:sz w:val="24"/>
            <w:szCs w:val="24"/>
          </w:rPr>
          <w:t xml:space="preserve"> mãe, pai, e </w:t>
        </w:r>
        <w:proofErr w:type="gramStart"/>
        <w:r w:rsidR="00FD3F76" w:rsidRPr="00864FA3">
          <w:rPr>
            <w:rFonts w:ascii="Times New Roman" w:hAnsi="Times New Roman"/>
            <w:sz w:val="24"/>
            <w:szCs w:val="24"/>
          </w:rPr>
          <w:t>irmã</w:t>
        </w:r>
      </w:ins>
      <w:r w:rsidR="004D3F9D">
        <w:rPr>
          <w:rFonts w:ascii="Times New Roman" w:hAnsi="Times New Roman"/>
          <w:sz w:val="24"/>
          <w:szCs w:val="24"/>
        </w:rPr>
        <w:t>s(</w:t>
      </w:r>
      <w:proofErr w:type="spellStart"/>
      <w:proofErr w:type="gramEnd"/>
      <w:r w:rsidR="004D3F9D">
        <w:rPr>
          <w:rFonts w:ascii="Times New Roman" w:hAnsi="Times New Roman"/>
          <w:sz w:val="24"/>
          <w:szCs w:val="24"/>
        </w:rPr>
        <w:t>ãos</w:t>
      </w:r>
      <w:proofErr w:type="spellEnd"/>
      <w:r w:rsidR="004D3F9D">
        <w:rPr>
          <w:rFonts w:ascii="Times New Roman" w:hAnsi="Times New Roman"/>
          <w:sz w:val="24"/>
          <w:szCs w:val="24"/>
        </w:rPr>
        <w:t>)</w:t>
      </w:r>
      <w:ins w:id="374" w:author="Fabio" w:date="2013-11-12T21:51:00Z">
        <w:r w:rsidR="00FD3F76" w:rsidRPr="00864FA3">
          <w:rPr>
            <w:rFonts w:ascii="Times New Roman" w:hAnsi="Times New Roman"/>
            <w:sz w:val="24"/>
            <w:szCs w:val="24"/>
          </w:rPr>
          <w:t xml:space="preserve"> pelo incentivo, carinho e paciência que tiveram comigo e por compreenderem que minha falta de tempo era por um objetivo maior. Agradeço de maneira muito especial a professora Lúcia Contente Mós por ser nossa orientadora por ter aberto mão de seu tempo em nosso favor, e a todos aqueles que, direta ou indiretamente, contribuíram para a realização deste trabalho. </w:t>
        </w:r>
      </w:ins>
    </w:p>
    <w:p w:rsidR="00000000" w:rsidRDefault="00FD574B">
      <w:pPr>
        <w:spacing w:line="360" w:lineRule="auto"/>
        <w:jc w:val="both"/>
        <w:rPr>
          <w:ins w:id="375" w:author="Fabio" w:date="2013-11-12T21:51:00Z"/>
          <w:rFonts w:ascii="Times New Roman" w:hAnsi="Times New Roman"/>
          <w:sz w:val="24"/>
          <w:szCs w:val="24"/>
        </w:rPr>
        <w:pPrChange w:id="376" w:author="Fabio" w:date="2013-11-14T17:17:00Z">
          <w:pPr>
            <w:spacing w:line="315" w:lineRule="atLeast"/>
          </w:pPr>
        </w:pPrChange>
      </w:pPr>
    </w:p>
    <w:p w:rsidR="00000000" w:rsidRDefault="00FD3F76">
      <w:pPr>
        <w:spacing w:line="360" w:lineRule="auto"/>
        <w:jc w:val="both"/>
        <w:rPr>
          <w:ins w:id="377" w:author="Fabio" w:date="2013-11-12T21:51:00Z"/>
          <w:rFonts w:ascii="Times New Roman" w:hAnsi="Times New Roman"/>
          <w:sz w:val="24"/>
          <w:szCs w:val="24"/>
        </w:rPr>
        <w:pPrChange w:id="378" w:author="Fabio" w:date="2013-11-14T17:17:00Z">
          <w:pPr>
            <w:spacing w:line="315" w:lineRule="atLeast"/>
          </w:pPr>
        </w:pPrChange>
      </w:pPr>
      <w:ins w:id="379" w:author="Fabio" w:date="2013-11-12T21:51:00Z">
        <w:r w:rsidRPr="00864FA3">
          <w:rPr>
            <w:rFonts w:ascii="Times New Roman" w:hAnsi="Times New Roman"/>
            <w:sz w:val="24"/>
            <w:szCs w:val="24"/>
          </w:rPr>
          <w:t>Larissa:</w:t>
        </w:r>
      </w:ins>
    </w:p>
    <w:p w:rsidR="00000000" w:rsidRDefault="00FD3F76">
      <w:pPr>
        <w:spacing w:line="360" w:lineRule="auto"/>
        <w:jc w:val="both"/>
        <w:rPr>
          <w:ins w:id="380" w:author="Fabio" w:date="2013-11-12T21:51:00Z"/>
          <w:rFonts w:ascii="Times New Roman" w:hAnsi="Times New Roman"/>
          <w:sz w:val="24"/>
          <w:szCs w:val="24"/>
        </w:rPr>
        <w:pPrChange w:id="381" w:author="Fabio" w:date="2013-11-14T17:17:00Z">
          <w:pPr>
            <w:spacing w:line="315" w:lineRule="atLeast"/>
          </w:pPr>
        </w:pPrChange>
      </w:pPr>
      <w:ins w:id="382" w:author="Fabio" w:date="2013-11-12T21:51:00Z">
        <w:r w:rsidRPr="00864FA3">
          <w:rPr>
            <w:rFonts w:ascii="Times New Roman" w:hAnsi="Times New Roman"/>
            <w:sz w:val="24"/>
            <w:szCs w:val="24"/>
          </w:rPr>
          <w:t xml:space="preserve">Agradeço a minha mãe, Maria Inês por ter me auxiliado e me apoiado em todo esse tempo. Agradeço também ao André Felipe que também tanto me ajudou e teve muita paciência e perseverança. Também preciso agradecer a Silvia Maria pelas preocupações e a equipe da empresa </w:t>
        </w:r>
        <w:proofErr w:type="spellStart"/>
        <w:r w:rsidRPr="00864FA3">
          <w:rPr>
            <w:rFonts w:ascii="Times New Roman" w:hAnsi="Times New Roman"/>
            <w:sz w:val="24"/>
            <w:szCs w:val="24"/>
          </w:rPr>
          <w:t>Umanni</w:t>
        </w:r>
        <w:proofErr w:type="spellEnd"/>
        <w:r w:rsidRPr="00864FA3">
          <w:rPr>
            <w:rFonts w:ascii="Times New Roman" w:hAnsi="Times New Roman"/>
            <w:sz w:val="24"/>
            <w:szCs w:val="24"/>
          </w:rPr>
          <w:t xml:space="preserve">, onde mais aprendi e conheci muitos amigos. </w:t>
        </w:r>
      </w:ins>
    </w:p>
    <w:p w:rsidR="00000000" w:rsidRDefault="00FD574B">
      <w:pPr>
        <w:spacing w:line="360" w:lineRule="auto"/>
        <w:jc w:val="both"/>
        <w:rPr>
          <w:ins w:id="383" w:author="Fabio" w:date="2013-11-12T21:51:00Z"/>
          <w:rFonts w:ascii="Times New Roman" w:hAnsi="Times New Roman"/>
          <w:sz w:val="24"/>
          <w:szCs w:val="24"/>
        </w:rPr>
        <w:pPrChange w:id="384" w:author="Fabio" w:date="2013-11-14T17:17:00Z">
          <w:pPr>
            <w:spacing w:line="315" w:lineRule="atLeast"/>
          </w:pPr>
        </w:pPrChange>
      </w:pPr>
    </w:p>
    <w:p w:rsidR="00000000" w:rsidRDefault="00766438">
      <w:pPr>
        <w:spacing w:line="360" w:lineRule="auto"/>
        <w:jc w:val="both"/>
        <w:rPr>
          <w:ins w:id="385" w:author="Fabio" w:date="2013-11-12T21:51:00Z"/>
          <w:rFonts w:ascii="Times New Roman" w:hAnsi="Times New Roman"/>
          <w:sz w:val="24"/>
          <w:szCs w:val="24"/>
        </w:rPr>
        <w:pPrChange w:id="386" w:author="Fabio" w:date="2013-11-14T17:17:00Z">
          <w:pPr>
            <w:spacing w:line="315" w:lineRule="atLeast"/>
          </w:pPr>
        </w:pPrChange>
      </w:pPr>
      <w:ins w:id="387" w:author="Fabio" w:date="2013-11-12T21:51:00Z">
        <w:r w:rsidRPr="00766438">
          <w:rPr>
            <w:rFonts w:ascii="Times New Roman" w:hAnsi="Times New Roman"/>
            <w:sz w:val="24"/>
            <w:szCs w:val="24"/>
            <w:rPrChange w:id="388" w:author="Fabio" w:date="2013-11-14T17:26:00Z">
              <w:rPr/>
            </w:rPrChange>
          </w:rPr>
          <w:t>Patrícia</w:t>
        </w:r>
        <w:r w:rsidR="00FD3F76" w:rsidRPr="00864FA3">
          <w:rPr>
            <w:rFonts w:ascii="Times New Roman" w:hAnsi="Times New Roman"/>
            <w:sz w:val="24"/>
            <w:szCs w:val="24"/>
          </w:rPr>
          <w:t>:</w:t>
        </w:r>
      </w:ins>
    </w:p>
    <w:p w:rsidR="00000000" w:rsidRDefault="00FD3F76">
      <w:pPr>
        <w:spacing w:line="360" w:lineRule="auto"/>
        <w:jc w:val="both"/>
        <w:rPr>
          <w:ins w:id="389" w:author="Fabio" w:date="2013-11-12T21:51:00Z"/>
          <w:rFonts w:ascii="Times New Roman" w:hAnsi="Times New Roman"/>
          <w:sz w:val="24"/>
          <w:szCs w:val="24"/>
        </w:rPr>
        <w:pPrChange w:id="390" w:author="Fabio" w:date="2013-11-14T17:17:00Z">
          <w:pPr>
            <w:spacing w:line="315" w:lineRule="atLeast"/>
          </w:pPr>
        </w:pPrChange>
      </w:pPr>
      <w:ins w:id="391" w:author="Fabio" w:date="2013-11-12T21:51:00Z">
        <w:r w:rsidRPr="00864FA3">
          <w:rPr>
            <w:rFonts w:ascii="Times New Roman" w:hAnsi="Times New Roman"/>
            <w:sz w:val="24"/>
            <w:szCs w:val="24"/>
          </w:rPr>
          <w:t xml:space="preserve">Agradeço a Deus por ter me dado força para superar todos os obstáculos que tive em meu caminho durante todo o período acadêmico. </w:t>
        </w:r>
      </w:ins>
      <w:r w:rsidR="001A088E" w:rsidRPr="00864FA3">
        <w:rPr>
          <w:rFonts w:ascii="Times New Roman" w:hAnsi="Times New Roman"/>
          <w:sz w:val="24"/>
          <w:szCs w:val="24"/>
        </w:rPr>
        <w:t xml:space="preserve">Aos meus filhos e meu esposo por me substituírem nos afazeres de casa, dando-me a oportunidade de concluir meus estudos. </w:t>
      </w:r>
      <w:ins w:id="392" w:author="Fabio" w:date="2013-11-12T21:51:00Z">
        <w:r w:rsidRPr="00864FA3">
          <w:rPr>
            <w:rFonts w:ascii="Times New Roman" w:hAnsi="Times New Roman"/>
            <w:sz w:val="24"/>
            <w:szCs w:val="24"/>
          </w:rPr>
          <w:t>Ao amigo espiritual Dr</w:t>
        </w:r>
      </w:ins>
      <w:r w:rsidR="005E3062" w:rsidRPr="00864FA3">
        <w:rPr>
          <w:rFonts w:ascii="Times New Roman" w:hAnsi="Times New Roman"/>
          <w:sz w:val="24"/>
          <w:szCs w:val="24"/>
        </w:rPr>
        <w:t>.</w:t>
      </w:r>
      <w:ins w:id="393" w:author="Fabio" w:date="2013-11-12T21:51:00Z">
        <w:r w:rsidRPr="00864FA3">
          <w:rPr>
            <w:rFonts w:ascii="Times New Roman" w:hAnsi="Times New Roman"/>
            <w:sz w:val="24"/>
            <w:szCs w:val="24"/>
          </w:rPr>
          <w:t xml:space="preserve"> Lameira de Andrade que sempre me confortou nos meus momentos difíceis. </w:t>
        </w:r>
      </w:ins>
    </w:p>
    <w:p w:rsidR="00000000" w:rsidRDefault="00FD3F76">
      <w:pPr>
        <w:spacing w:line="360" w:lineRule="auto"/>
        <w:jc w:val="both"/>
        <w:rPr>
          <w:ins w:id="394" w:author="Fabio" w:date="2013-11-12T21:51:00Z"/>
          <w:rFonts w:ascii="Times New Roman" w:hAnsi="Times New Roman"/>
          <w:sz w:val="24"/>
          <w:szCs w:val="24"/>
        </w:rPr>
        <w:pPrChange w:id="395" w:author="Fabio" w:date="2013-11-14T17:17:00Z">
          <w:pPr>
            <w:spacing w:line="315" w:lineRule="atLeast"/>
          </w:pPr>
        </w:pPrChange>
      </w:pPr>
      <w:ins w:id="396" w:author="Fabio" w:date="2013-11-12T21:51:00Z">
        <w:r w:rsidRPr="00864FA3">
          <w:rPr>
            <w:rFonts w:ascii="Times New Roman" w:hAnsi="Times New Roman"/>
            <w:sz w:val="24"/>
            <w:szCs w:val="24"/>
          </w:rPr>
          <w:lastRenderedPageBreak/>
          <w:t>William:</w:t>
        </w:r>
      </w:ins>
    </w:p>
    <w:p w:rsidR="00000000" w:rsidRDefault="00FD574B">
      <w:pPr>
        <w:spacing w:line="360" w:lineRule="auto"/>
        <w:jc w:val="both"/>
        <w:rPr>
          <w:ins w:id="397" w:author="Fabio" w:date="2013-11-12T21:51:00Z"/>
          <w:del w:id="398" w:author="fsgomes" w:date="2013-11-14T20:37:00Z"/>
          <w:rFonts w:ascii="Times New Roman" w:hAnsi="Times New Roman"/>
          <w:sz w:val="24"/>
          <w:szCs w:val="24"/>
        </w:rPr>
        <w:pPrChange w:id="399" w:author="Fabio" w:date="2013-11-14T17:17:00Z">
          <w:pPr>
            <w:spacing w:line="315" w:lineRule="atLeast"/>
          </w:pPr>
        </w:pPrChange>
      </w:pPr>
    </w:p>
    <w:p w:rsidR="00000000" w:rsidRDefault="00766438">
      <w:pPr>
        <w:spacing w:line="360" w:lineRule="auto"/>
        <w:jc w:val="both"/>
        <w:rPr>
          <w:ins w:id="400" w:author="Fabio" w:date="2013-11-12T21:51:00Z"/>
          <w:rFonts w:ascii="Times New Roman" w:hAnsi="Times New Roman"/>
          <w:sz w:val="24"/>
          <w:szCs w:val="24"/>
          <w:rPrChange w:id="401" w:author="Fabio" w:date="2013-11-14T17:26:00Z">
            <w:rPr>
              <w:ins w:id="402" w:author="Fabio" w:date="2013-11-12T21:51:00Z"/>
            </w:rPr>
          </w:rPrChange>
        </w:rPr>
        <w:pPrChange w:id="403" w:author="Fabio" w:date="2013-11-14T17:17:00Z">
          <w:pPr>
            <w:spacing w:line="315" w:lineRule="atLeast"/>
          </w:pPr>
        </w:pPrChange>
      </w:pPr>
      <w:ins w:id="404" w:author="Fabio" w:date="2013-11-12T21:51:00Z">
        <w:r w:rsidRPr="00766438">
          <w:rPr>
            <w:rFonts w:ascii="Times New Roman" w:hAnsi="Times New Roman"/>
            <w:sz w:val="24"/>
            <w:szCs w:val="24"/>
            <w:rPrChange w:id="405" w:author="Fabio" w:date="2013-11-14T17:26:00Z">
              <w:rPr>
                <w:rFonts w:ascii="Times New Roman" w:hAnsi="Times New Roman"/>
                <w:color w:val="444444"/>
                <w:sz w:val="24"/>
                <w:szCs w:val="24"/>
              </w:rPr>
            </w:rPrChange>
          </w:rPr>
          <w:t>Agradeço à minha mãe, Maria Luiza, que durante todo o percurso me incentivou a continuar em frente. A um de meus grandes amigos, Emanoel Oliveira, que me manteve animado nos momentos de fraqueza. Devo também um agradecimento pessoal às instituições que contribuíram para meu desenvolvimento pessoal e profissional: "</w:t>
        </w:r>
        <w:proofErr w:type="spellStart"/>
        <w:r w:rsidRPr="00766438">
          <w:rPr>
            <w:rFonts w:ascii="Times New Roman" w:hAnsi="Times New Roman"/>
            <w:sz w:val="24"/>
            <w:szCs w:val="24"/>
            <w:rPrChange w:id="406" w:author="Fabio" w:date="2013-11-14T17:26:00Z">
              <w:rPr>
                <w:rFonts w:ascii="Times New Roman" w:hAnsi="Times New Roman"/>
                <w:color w:val="444444"/>
                <w:sz w:val="24"/>
                <w:szCs w:val="24"/>
              </w:rPr>
            </w:rPrChange>
          </w:rPr>
          <w:t>Cenlep</w:t>
        </w:r>
        <w:proofErr w:type="spellEnd"/>
        <w:r w:rsidRPr="00766438">
          <w:rPr>
            <w:rFonts w:ascii="Times New Roman" w:hAnsi="Times New Roman"/>
            <w:sz w:val="24"/>
            <w:szCs w:val="24"/>
            <w:rPrChange w:id="407" w:author="Fabio" w:date="2013-11-14T17:26:00Z">
              <w:rPr>
                <w:rFonts w:ascii="Times New Roman" w:hAnsi="Times New Roman"/>
                <w:color w:val="444444"/>
                <w:sz w:val="24"/>
                <w:szCs w:val="24"/>
              </w:rPr>
            </w:rPrChange>
          </w:rPr>
          <w:t xml:space="preserve"> – Centro Nosso Lar de Educação Profissional", "</w:t>
        </w:r>
        <w:proofErr w:type="spellStart"/>
        <w:r w:rsidRPr="00766438">
          <w:rPr>
            <w:rFonts w:ascii="Times New Roman" w:hAnsi="Times New Roman"/>
            <w:sz w:val="24"/>
            <w:szCs w:val="24"/>
            <w:rPrChange w:id="408" w:author="Fabio" w:date="2013-11-14T17:26:00Z">
              <w:rPr>
                <w:rFonts w:ascii="Times New Roman" w:hAnsi="Times New Roman"/>
                <w:color w:val="444444"/>
                <w:sz w:val="24"/>
                <w:szCs w:val="24"/>
              </w:rPr>
            </w:rPrChange>
          </w:rPr>
          <w:t>Etec</w:t>
        </w:r>
        <w:proofErr w:type="spellEnd"/>
        <w:r w:rsidRPr="00766438">
          <w:rPr>
            <w:rFonts w:ascii="Times New Roman" w:hAnsi="Times New Roman"/>
            <w:sz w:val="24"/>
            <w:szCs w:val="24"/>
            <w:rPrChange w:id="409" w:author="Fabio" w:date="2013-11-14T17:26:00Z">
              <w:rPr>
                <w:rFonts w:ascii="Times New Roman" w:hAnsi="Times New Roman"/>
                <w:color w:val="444444"/>
                <w:sz w:val="24"/>
                <w:szCs w:val="24"/>
              </w:rPr>
            </w:rPrChange>
          </w:rPr>
          <w:t xml:space="preserve"> Zona Leste" e "Faculdade Carlos Drummond de Andrade". E às empresas pelas quais passei até então, onde aprendi sobremaneira e tive contato com excelentes profissionais: "</w:t>
        </w:r>
        <w:proofErr w:type="spellStart"/>
        <w:proofErr w:type="gramStart"/>
        <w:r w:rsidRPr="00766438">
          <w:rPr>
            <w:rFonts w:ascii="Times New Roman" w:hAnsi="Times New Roman"/>
            <w:sz w:val="24"/>
            <w:szCs w:val="24"/>
            <w:rPrChange w:id="410" w:author="Fabio" w:date="2013-11-14T17:26:00Z">
              <w:rPr>
                <w:rFonts w:ascii="Times New Roman" w:hAnsi="Times New Roman"/>
                <w:color w:val="444444"/>
                <w:sz w:val="24"/>
                <w:szCs w:val="24"/>
              </w:rPr>
            </w:rPrChange>
          </w:rPr>
          <w:t>totalCAD</w:t>
        </w:r>
        <w:proofErr w:type="spellEnd"/>
        <w:proofErr w:type="gramEnd"/>
        <w:r w:rsidRPr="00766438">
          <w:rPr>
            <w:rFonts w:ascii="Times New Roman" w:hAnsi="Times New Roman"/>
            <w:sz w:val="24"/>
            <w:szCs w:val="24"/>
            <w:rPrChange w:id="411" w:author="Fabio" w:date="2013-11-14T17:26:00Z">
              <w:rPr>
                <w:rFonts w:ascii="Times New Roman" w:hAnsi="Times New Roman"/>
                <w:color w:val="444444"/>
                <w:sz w:val="24"/>
                <w:szCs w:val="24"/>
              </w:rPr>
            </w:rPrChange>
          </w:rPr>
          <w:t>" e "Função Informática". Um agradecimento extra à empresa francesa "</w:t>
        </w:r>
        <w:proofErr w:type="spellStart"/>
        <w:r w:rsidRPr="00766438">
          <w:rPr>
            <w:rFonts w:ascii="Times New Roman" w:hAnsi="Times New Roman"/>
            <w:sz w:val="24"/>
            <w:szCs w:val="24"/>
            <w:rPrChange w:id="412" w:author="Fabio" w:date="2013-11-14T17:26:00Z">
              <w:rPr>
                <w:rFonts w:ascii="Times New Roman" w:hAnsi="Times New Roman"/>
                <w:color w:val="444444"/>
                <w:sz w:val="24"/>
                <w:szCs w:val="24"/>
              </w:rPr>
            </w:rPrChange>
          </w:rPr>
          <w:t>Ubisoft</w:t>
        </w:r>
        <w:proofErr w:type="spellEnd"/>
        <w:r w:rsidRPr="00766438">
          <w:rPr>
            <w:rFonts w:ascii="Times New Roman" w:hAnsi="Times New Roman"/>
            <w:sz w:val="24"/>
            <w:szCs w:val="24"/>
            <w:rPrChange w:id="413" w:author="Fabio" w:date="2013-11-14T17:26:00Z">
              <w:rPr>
                <w:rFonts w:ascii="Times New Roman" w:hAnsi="Times New Roman"/>
                <w:color w:val="444444"/>
                <w:sz w:val="24"/>
                <w:szCs w:val="24"/>
              </w:rPr>
            </w:rPrChange>
          </w:rPr>
          <w:t>", desenvolvedora do jogo "</w:t>
        </w:r>
        <w:r w:rsidRPr="00766438">
          <w:rPr>
            <w:rFonts w:ascii="Times New Roman" w:hAnsi="Times New Roman"/>
            <w:i/>
            <w:sz w:val="24"/>
            <w:szCs w:val="24"/>
            <w:rPrChange w:id="414" w:author="Fabio" w:date="2013-11-14T17:26:00Z">
              <w:rPr>
                <w:rFonts w:ascii="Times New Roman" w:hAnsi="Times New Roman"/>
                <w:i/>
                <w:color w:val="444444"/>
                <w:sz w:val="24"/>
                <w:szCs w:val="24"/>
              </w:rPr>
            </w:rPrChange>
          </w:rPr>
          <w:t xml:space="preserve">Prince </w:t>
        </w:r>
        <w:proofErr w:type="spellStart"/>
        <w:r w:rsidRPr="00766438">
          <w:rPr>
            <w:rFonts w:ascii="Times New Roman" w:hAnsi="Times New Roman"/>
            <w:i/>
            <w:sz w:val="24"/>
            <w:szCs w:val="24"/>
            <w:rPrChange w:id="415" w:author="Fabio" w:date="2013-11-14T17:26:00Z">
              <w:rPr>
                <w:rFonts w:ascii="Times New Roman" w:hAnsi="Times New Roman"/>
                <w:i/>
                <w:color w:val="444444"/>
                <w:sz w:val="24"/>
                <w:szCs w:val="24"/>
              </w:rPr>
            </w:rPrChange>
          </w:rPr>
          <w:t>of</w:t>
        </w:r>
        <w:proofErr w:type="spellEnd"/>
        <w:r w:rsidRPr="00766438">
          <w:rPr>
            <w:rFonts w:ascii="Times New Roman" w:hAnsi="Times New Roman"/>
            <w:i/>
            <w:sz w:val="24"/>
            <w:szCs w:val="24"/>
            <w:rPrChange w:id="416" w:author="Fabio" w:date="2013-11-14T17:26:00Z">
              <w:rPr>
                <w:rFonts w:ascii="Times New Roman" w:hAnsi="Times New Roman"/>
                <w:i/>
                <w:color w:val="444444"/>
                <w:sz w:val="24"/>
                <w:szCs w:val="24"/>
              </w:rPr>
            </w:rPrChange>
          </w:rPr>
          <w:t xml:space="preserve"> </w:t>
        </w:r>
        <w:proofErr w:type="spellStart"/>
        <w:r w:rsidRPr="00766438">
          <w:rPr>
            <w:rFonts w:ascii="Times New Roman" w:hAnsi="Times New Roman"/>
            <w:i/>
            <w:sz w:val="24"/>
            <w:szCs w:val="24"/>
            <w:rPrChange w:id="417" w:author="Fabio" w:date="2013-11-14T17:26:00Z">
              <w:rPr>
                <w:rFonts w:ascii="Times New Roman" w:hAnsi="Times New Roman"/>
                <w:i/>
                <w:color w:val="444444"/>
                <w:sz w:val="24"/>
                <w:szCs w:val="24"/>
              </w:rPr>
            </w:rPrChange>
          </w:rPr>
          <w:t>Persia</w:t>
        </w:r>
        <w:proofErr w:type="spellEnd"/>
        <w:r w:rsidRPr="00766438">
          <w:rPr>
            <w:rFonts w:ascii="Times New Roman" w:hAnsi="Times New Roman"/>
            <w:i/>
            <w:sz w:val="24"/>
            <w:szCs w:val="24"/>
            <w:rPrChange w:id="418" w:author="Fabio" w:date="2013-11-14T17:26:00Z">
              <w:rPr>
                <w:rFonts w:ascii="Times New Roman" w:hAnsi="Times New Roman"/>
                <w:i/>
                <w:color w:val="444444"/>
                <w:sz w:val="24"/>
                <w:szCs w:val="24"/>
              </w:rPr>
            </w:rPrChange>
          </w:rPr>
          <w:t xml:space="preserve">: </w:t>
        </w:r>
        <w:proofErr w:type="spellStart"/>
        <w:r w:rsidRPr="00766438">
          <w:rPr>
            <w:rFonts w:ascii="Times New Roman" w:hAnsi="Times New Roman"/>
            <w:i/>
            <w:sz w:val="24"/>
            <w:szCs w:val="24"/>
            <w:rPrChange w:id="419" w:author="Fabio" w:date="2013-11-14T17:26:00Z">
              <w:rPr>
                <w:rFonts w:ascii="Times New Roman" w:hAnsi="Times New Roman"/>
                <w:i/>
                <w:color w:val="444444"/>
                <w:sz w:val="24"/>
                <w:szCs w:val="24"/>
              </w:rPr>
            </w:rPrChange>
          </w:rPr>
          <w:t>The</w:t>
        </w:r>
        <w:proofErr w:type="spellEnd"/>
        <w:r w:rsidRPr="00766438">
          <w:rPr>
            <w:rFonts w:ascii="Times New Roman" w:hAnsi="Times New Roman"/>
            <w:i/>
            <w:sz w:val="24"/>
            <w:szCs w:val="24"/>
            <w:rPrChange w:id="420" w:author="Fabio" w:date="2013-11-14T17:26:00Z">
              <w:rPr>
                <w:rFonts w:ascii="Times New Roman" w:hAnsi="Times New Roman"/>
                <w:i/>
                <w:color w:val="444444"/>
                <w:sz w:val="24"/>
                <w:szCs w:val="24"/>
              </w:rPr>
            </w:rPrChange>
          </w:rPr>
          <w:t xml:space="preserve"> </w:t>
        </w:r>
        <w:proofErr w:type="spellStart"/>
        <w:r w:rsidRPr="00766438">
          <w:rPr>
            <w:rFonts w:ascii="Times New Roman" w:hAnsi="Times New Roman"/>
            <w:i/>
            <w:sz w:val="24"/>
            <w:szCs w:val="24"/>
            <w:rPrChange w:id="421" w:author="Fabio" w:date="2013-11-14T17:26:00Z">
              <w:rPr>
                <w:rFonts w:ascii="Times New Roman" w:hAnsi="Times New Roman"/>
                <w:i/>
                <w:color w:val="444444"/>
                <w:sz w:val="24"/>
                <w:szCs w:val="24"/>
              </w:rPr>
            </w:rPrChange>
          </w:rPr>
          <w:t>Sands</w:t>
        </w:r>
        <w:proofErr w:type="spellEnd"/>
        <w:r w:rsidRPr="00766438">
          <w:rPr>
            <w:rFonts w:ascii="Times New Roman" w:hAnsi="Times New Roman"/>
            <w:i/>
            <w:sz w:val="24"/>
            <w:szCs w:val="24"/>
            <w:rPrChange w:id="422" w:author="Fabio" w:date="2013-11-14T17:26:00Z">
              <w:rPr>
                <w:rFonts w:ascii="Times New Roman" w:hAnsi="Times New Roman"/>
                <w:i/>
                <w:color w:val="444444"/>
                <w:sz w:val="24"/>
                <w:szCs w:val="24"/>
              </w:rPr>
            </w:rPrChange>
          </w:rPr>
          <w:t xml:space="preserve"> </w:t>
        </w:r>
        <w:proofErr w:type="spellStart"/>
        <w:r w:rsidRPr="00766438">
          <w:rPr>
            <w:rFonts w:ascii="Times New Roman" w:hAnsi="Times New Roman"/>
            <w:i/>
            <w:sz w:val="24"/>
            <w:szCs w:val="24"/>
            <w:rPrChange w:id="423" w:author="Fabio" w:date="2013-11-14T17:26:00Z">
              <w:rPr>
                <w:rFonts w:ascii="Times New Roman" w:hAnsi="Times New Roman"/>
                <w:i/>
                <w:color w:val="444444"/>
                <w:sz w:val="24"/>
                <w:szCs w:val="24"/>
              </w:rPr>
            </w:rPrChange>
          </w:rPr>
          <w:t>Of</w:t>
        </w:r>
        <w:proofErr w:type="spellEnd"/>
        <w:r w:rsidRPr="00766438">
          <w:rPr>
            <w:rFonts w:ascii="Times New Roman" w:hAnsi="Times New Roman"/>
            <w:i/>
            <w:sz w:val="24"/>
            <w:szCs w:val="24"/>
            <w:rPrChange w:id="424" w:author="Fabio" w:date="2013-11-14T17:26:00Z">
              <w:rPr>
                <w:rFonts w:ascii="Times New Roman" w:hAnsi="Times New Roman"/>
                <w:i/>
                <w:color w:val="444444"/>
                <w:sz w:val="24"/>
                <w:szCs w:val="24"/>
              </w:rPr>
            </w:rPrChange>
          </w:rPr>
          <w:t xml:space="preserve"> Time</w:t>
        </w:r>
        <w:r w:rsidRPr="00766438">
          <w:rPr>
            <w:rFonts w:ascii="Times New Roman" w:hAnsi="Times New Roman"/>
            <w:sz w:val="24"/>
            <w:szCs w:val="24"/>
            <w:rPrChange w:id="425" w:author="Fabio" w:date="2013-11-14T17:26:00Z">
              <w:rPr>
                <w:rFonts w:ascii="Times New Roman" w:hAnsi="Times New Roman"/>
                <w:color w:val="444444"/>
                <w:sz w:val="24"/>
                <w:szCs w:val="24"/>
              </w:rPr>
            </w:rPrChange>
          </w:rPr>
          <w:t xml:space="preserve">", responsável por despertar em mim o interesse por todo o mundo tecnológico, e posterior </w:t>
        </w:r>
        <w:proofErr w:type="gramStart"/>
        <w:r w:rsidRPr="00766438">
          <w:rPr>
            <w:rFonts w:ascii="Times New Roman" w:hAnsi="Times New Roman"/>
            <w:sz w:val="24"/>
            <w:szCs w:val="24"/>
            <w:rPrChange w:id="426" w:author="Fabio" w:date="2013-11-14T17:26:00Z">
              <w:rPr>
                <w:rFonts w:ascii="Times New Roman" w:hAnsi="Times New Roman"/>
                <w:color w:val="444444"/>
                <w:sz w:val="24"/>
                <w:szCs w:val="24"/>
              </w:rPr>
            </w:rPrChange>
          </w:rPr>
          <w:t>ingresso</w:t>
        </w:r>
        <w:proofErr w:type="gramEnd"/>
        <w:r w:rsidRPr="00766438">
          <w:rPr>
            <w:rFonts w:ascii="Times New Roman" w:hAnsi="Times New Roman"/>
            <w:sz w:val="24"/>
            <w:szCs w:val="24"/>
            <w:rPrChange w:id="427" w:author="Fabio" w:date="2013-11-14T17:26:00Z">
              <w:rPr>
                <w:rFonts w:ascii="Times New Roman" w:hAnsi="Times New Roman"/>
                <w:color w:val="444444"/>
                <w:sz w:val="24"/>
                <w:szCs w:val="24"/>
              </w:rPr>
            </w:rPrChange>
          </w:rPr>
          <w:t xml:space="preserve"> em cursos das instituições já comentadas.</w:t>
        </w:r>
        <w:r w:rsidR="00FD3F76" w:rsidRPr="00864FA3">
          <w:rPr>
            <w:rFonts w:ascii="Times New Roman" w:hAnsi="Times New Roman"/>
            <w:sz w:val="24"/>
            <w:szCs w:val="24"/>
          </w:rPr>
          <w:t xml:space="preserve"> </w:t>
        </w:r>
      </w:ins>
    </w:p>
    <w:p w:rsidR="00000000" w:rsidRDefault="000873B5">
      <w:pPr>
        <w:spacing w:line="360" w:lineRule="auto"/>
        <w:jc w:val="both"/>
        <w:rPr>
          <w:rFonts w:ascii="Times New Roman" w:hAnsi="Times New Roman"/>
          <w:sz w:val="24"/>
          <w:szCs w:val="24"/>
        </w:rPr>
        <w:pPrChange w:id="428" w:author="Fabio" w:date="2013-11-14T17:17:00Z">
          <w:pPr>
            <w:spacing w:line="360" w:lineRule="auto"/>
            <w:ind w:firstLine="851"/>
            <w:jc w:val="both"/>
          </w:pPr>
        </w:pPrChange>
      </w:pPr>
      <w:r w:rsidRPr="00864FA3">
        <w:rPr>
          <w:rFonts w:ascii="Times New Roman" w:hAnsi="Times New Roman"/>
          <w:sz w:val="24"/>
          <w:szCs w:val="24"/>
        </w:rPr>
        <w:t xml:space="preserve"> </w:t>
      </w:r>
    </w:p>
    <w:p w:rsidR="00000000" w:rsidRDefault="005D301B">
      <w:pPr>
        <w:spacing w:line="360" w:lineRule="auto"/>
        <w:jc w:val="both"/>
        <w:rPr>
          <w:rFonts w:ascii="Times New Roman" w:hAnsi="Times New Roman"/>
          <w:i/>
          <w:sz w:val="24"/>
          <w:szCs w:val="24"/>
        </w:rPr>
        <w:pPrChange w:id="429" w:author="Fabio" w:date="2013-11-14T17:17:00Z">
          <w:pPr>
            <w:spacing w:line="360" w:lineRule="auto"/>
          </w:pPr>
        </w:pPrChange>
      </w:pPr>
      <w:r w:rsidRPr="00864FA3">
        <w:rPr>
          <w:rFonts w:ascii="Times New Roman" w:hAnsi="Times New Roman"/>
          <w:sz w:val="24"/>
          <w:szCs w:val="24"/>
        </w:rPr>
        <w:br w:type="page"/>
      </w:r>
    </w:p>
    <w:p w:rsidR="005D301B" w:rsidRPr="00864FA3" w:rsidRDefault="005D301B" w:rsidP="00734C9D">
      <w:pPr>
        <w:spacing w:line="360" w:lineRule="auto"/>
        <w:ind w:left="3686"/>
        <w:jc w:val="both"/>
        <w:rPr>
          <w:rFonts w:ascii="Times New Roman" w:hAnsi="Times New Roman"/>
          <w:i/>
          <w:sz w:val="24"/>
          <w:szCs w:val="24"/>
        </w:rPr>
      </w:pPr>
    </w:p>
    <w:p w:rsidR="005D301B" w:rsidRPr="00864FA3" w:rsidRDefault="005D301B" w:rsidP="00734C9D">
      <w:pPr>
        <w:spacing w:line="360" w:lineRule="auto"/>
        <w:ind w:left="3686"/>
        <w:jc w:val="both"/>
        <w:rPr>
          <w:rFonts w:ascii="Times New Roman" w:hAnsi="Times New Roman"/>
          <w:i/>
          <w:sz w:val="24"/>
          <w:szCs w:val="24"/>
        </w:rPr>
      </w:pPr>
    </w:p>
    <w:p w:rsidR="005D301B" w:rsidRPr="00864FA3" w:rsidRDefault="005D301B" w:rsidP="00734C9D">
      <w:pPr>
        <w:spacing w:line="360" w:lineRule="auto"/>
        <w:ind w:left="3686"/>
        <w:jc w:val="both"/>
        <w:rPr>
          <w:rFonts w:ascii="Times New Roman" w:hAnsi="Times New Roman"/>
          <w:i/>
          <w:sz w:val="24"/>
          <w:szCs w:val="24"/>
        </w:rPr>
      </w:pPr>
    </w:p>
    <w:p w:rsidR="005D301B" w:rsidRPr="00864FA3" w:rsidRDefault="005D301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rFonts w:ascii="Times New Roman" w:hAnsi="Times New Roman"/>
          <w:i/>
          <w:sz w:val="24"/>
          <w:szCs w:val="24"/>
        </w:rPr>
      </w:pPr>
    </w:p>
    <w:p w:rsidR="00AC2D6B" w:rsidRPr="00864FA3" w:rsidRDefault="00AC2D6B" w:rsidP="00734C9D">
      <w:pPr>
        <w:spacing w:line="360" w:lineRule="auto"/>
        <w:ind w:left="3686"/>
        <w:jc w:val="both"/>
        <w:rPr>
          <w:ins w:id="430" w:author="fsgomes" w:date="2013-11-14T20:35:00Z"/>
          <w:rFonts w:ascii="Times New Roman" w:hAnsi="Times New Roman"/>
          <w:i/>
          <w:sz w:val="24"/>
          <w:szCs w:val="24"/>
        </w:rPr>
      </w:pPr>
    </w:p>
    <w:p w:rsidR="00CB7EDD" w:rsidRDefault="00CB7EDD" w:rsidP="00734C9D">
      <w:pPr>
        <w:spacing w:line="360" w:lineRule="auto"/>
        <w:ind w:left="3686"/>
        <w:jc w:val="both"/>
        <w:rPr>
          <w:rFonts w:ascii="Times New Roman" w:hAnsi="Times New Roman"/>
          <w:i/>
          <w:sz w:val="24"/>
          <w:szCs w:val="24"/>
        </w:rPr>
      </w:pPr>
    </w:p>
    <w:p w:rsidR="00734C9D" w:rsidRPr="00864FA3" w:rsidRDefault="00734C9D" w:rsidP="00734C9D">
      <w:pPr>
        <w:spacing w:line="360" w:lineRule="auto"/>
        <w:ind w:left="3686"/>
        <w:jc w:val="both"/>
        <w:rPr>
          <w:rFonts w:ascii="Times New Roman" w:hAnsi="Times New Roman"/>
          <w:i/>
          <w:sz w:val="24"/>
          <w:szCs w:val="24"/>
        </w:rPr>
      </w:pPr>
    </w:p>
    <w:p w:rsidR="005D301B" w:rsidRPr="00864FA3" w:rsidDel="001E3B3F" w:rsidRDefault="005D301B" w:rsidP="00734C9D">
      <w:pPr>
        <w:spacing w:line="360" w:lineRule="auto"/>
        <w:ind w:left="3686"/>
        <w:jc w:val="both"/>
        <w:rPr>
          <w:del w:id="431" w:author="Fabio" w:date="2013-11-14T17:24:00Z"/>
          <w:rFonts w:ascii="Times New Roman" w:hAnsi="Times New Roman"/>
          <w:i/>
          <w:sz w:val="24"/>
          <w:szCs w:val="24"/>
        </w:rPr>
      </w:pPr>
    </w:p>
    <w:p w:rsidR="005D301B" w:rsidRPr="00864FA3" w:rsidRDefault="005D301B" w:rsidP="00734C9D">
      <w:pPr>
        <w:spacing w:line="360" w:lineRule="auto"/>
        <w:ind w:left="3686"/>
        <w:jc w:val="both"/>
        <w:rPr>
          <w:rFonts w:ascii="Times New Roman" w:hAnsi="Times New Roman"/>
          <w:i/>
          <w:sz w:val="24"/>
          <w:szCs w:val="24"/>
        </w:rPr>
      </w:pPr>
    </w:p>
    <w:p w:rsidR="00000000" w:rsidRDefault="00A35F94">
      <w:pPr>
        <w:spacing w:line="360" w:lineRule="auto"/>
        <w:ind w:left="3686"/>
        <w:jc w:val="both"/>
        <w:rPr>
          <w:rFonts w:ascii="Times New Roman" w:hAnsi="Times New Roman"/>
          <w:i/>
          <w:sz w:val="20"/>
          <w:szCs w:val="20"/>
        </w:rPr>
        <w:pPrChange w:id="432" w:author="Fabio" w:date="2013-11-14T17:17:00Z">
          <w:pPr>
            <w:spacing w:line="360" w:lineRule="auto"/>
            <w:ind w:left="3686"/>
            <w:jc w:val="right"/>
          </w:pPr>
        </w:pPrChange>
      </w:pPr>
      <w:r w:rsidRPr="00734C9D">
        <w:rPr>
          <w:rFonts w:ascii="Times New Roman" w:hAnsi="Times New Roman"/>
          <w:i/>
          <w:sz w:val="20"/>
          <w:szCs w:val="20"/>
        </w:rPr>
        <w:t>“Cada pessoa que passa em nossa vida, passa sozinha, é porque cada pessoa é única e nenhuma substitui a outra. Cada pessoa que passa em nossa vida passa sozinha e não nos deixa só porque deixa um pouco de si e leva um pouco de nós. Essa é a mais bela responsabilidade da vida e a prova de que as pessoas não se encontram por acaso.”</w:t>
      </w:r>
    </w:p>
    <w:p w:rsidR="00000000" w:rsidRDefault="005D301B">
      <w:pPr>
        <w:spacing w:line="360" w:lineRule="auto"/>
        <w:ind w:left="3686"/>
        <w:jc w:val="right"/>
        <w:rPr>
          <w:ins w:id="433" w:author="Fabio" w:date="2013-11-14T17:24:00Z"/>
          <w:rFonts w:ascii="Times New Roman" w:hAnsi="Times New Roman"/>
          <w:noProof/>
          <w:sz w:val="24"/>
          <w:szCs w:val="24"/>
        </w:rPr>
        <w:pPrChange w:id="434" w:author="Fabio" w:date="2013-11-14T17:49:00Z">
          <w:pPr>
            <w:spacing w:line="360" w:lineRule="auto"/>
            <w:jc w:val="center"/>
          </w:pPr>
        </w:pPrChange>
      </w:pPr>
      <w:r w:rsidRPr="00864FA3">
        <w:rPr>
          <w:rFonts w:ascii="Times New Roman" w:hAnsi="Times New Roman"/>
          <w:i/>
          <w:sz w:val="24"/>
          <w:szCs w:val="24"/>
        </w:rPr>
        <w:t xml:space="preserve">Charles Chaplin </w:t>
      </w:r>
    </w:p>
    <w:p w:rsidR="00000000" w:rsidRDefault="00766438">
      <w:pPr>
        <w:spacing w:line="360" w:lineRule="auto"/>
        <w:jc w:val="both"/>
        <w:rPr>
          <w:del w:id="435" w:author="Fabio" w:date="2013-11-14T17:24:00Z"/>
          <w:rFonts w:ascii="Times New Roman" w:hAnsi="Times New Roman"/>
          <w:i/>
          <w:sz w:val="24"/>
          <w:szCs w:val="24"/>
          <w:rPrChange w:id="436" w:author="Fabio" w:date="2013-11-14T17:26:00Z">
            <w:rPr>
              <w:del w:id="437" w:author="Fabio" w:date="2013-11-14T17:24:00Z"/>
              <w:rFonts w:ascii="Times New Roman" w:hAnsi="Times New Roman"/>
              <w:b/>
              <w:i/>
              <w:sz w:val="24"/>
              <w:szCs w:val="24"/>
            </w:rPr>
          </w:rPrChange>
        </w:rPr>
        <w:pPrChange w:id="438" w:author="Fabio" w:date="2013-11-14T17:24:00Z">
          <w:pPr>
            <w:spacing w:line="360" w:lineRule="auto"/>
            <w:ind w:left="3686"/>
            <w:jc w:val="right"/>
          </w:pPr>
        </w:pPrChange>
      </w:pPr>
      <w:del w:id="439" w:author="Fabio" w:date="2013-11-14T17:24:00Z">
        <w:r w:rsidRPr="00766438">
          <w:rPr>
            <w:rFonts w:ascii="Times New Roman" w:hAnsi="Times New Roman"/>
            <w:i/>
            <w:sz w:val="24"/>
            <w:szCs w:val="24"/>
            <w:rPrChange w:id="440" w:author="Fabio" w:date="2013-11-14T17:26:00Z">
              <w:rPr>
                <w:rFonts w:ascii="Times New Roman" w:hAnsi="Times New Roman"/>
                <w:b/>
                <w:i/>
                <w:sz w:val="24"/>
                <w:szCs w:val="24"/>
              </w:rPr>
            </w:rPrChange>
          </w:rPr>
          <w:lastRenderedPageBreak/>
          <w:br w:type="page"/>
        </w:r>
      </w:del>
    </w:p>
    <w:p w:rsidR="00000000" w:rsidRDefault="00204A60">
      <w:pPr>
        <w:spacing w:line="360" w:lineRule="auto"/>
        <w:jc w:val="both"/>
        <w:rPr>
          <w:rFonts w:ascii="Times New Roman" w:hAnsi="Times New Roman"/>
          <w:sz w:val="24"/>
          <w:szCs w:val="24"/>
        </w:rPr>
        <w:pPrChange w:id="441" w:author="Fabio" w:date="2013-11-14T17:24:00Z">
          <w:pPr>
            <w:spacing w:line="360" w:lineRule="auto"/>
            <w:jc w:val="center"/>
          </w:pPr>
        </w:pPrChange>
      </w:pPr>
      <w:ins w:id="442" w:author="Carolina Marques" w:date="2013-10-26T23:47:00Z">
        <w:r w:rsidRPr="00864FA3">
          <w:rPr>
            <w:rFonts w:ascii="Times New Roman" w:hAnsi="Times New Roman"/>
            <w:noProof/>
            <w:sz w:val="24"/>
            <w:szCs w:val="24"/>
          </w:rPr>
          <w:t>AMANCIO, Larissa</w:t>
        </w:r>
      </w:ins>
      <w:del w:id="443" w:author="Carolina Marques" w:date="2013-10-26T23:47:00Z">
        <w:r w:rsidR="005F3AB5" w:rsidRPr="00864FA3" w:rsidDel="00204A60">
          <w:rPr>
            <w:rFonts w:ascii="Times New Roman" w:hAnsi="Times New Roman"/>
            <w:noProof/>
            <w:sz w:val="24"/>
            <w:szCs w:val="24"/>
          </w:rPr>
          <w:delText>MARQUES</w:delText>
        </w:r>
        <w:r w:rsidR="00DA629E" w:rsidRPr="00864FA3" w:rsidDel="00204A60">
          <w:rPr>
            <w:rFonts w:ascii="Times New Roman" w:hAnsi="Times New Roman"/>
            <w:noProof/>
            <w:sz w:val="24"/>
            <w:szCs w:val="24"/>
          </w:rPr>
          <w:delText xml:space="preserve">, </w:delText>
        </w:r>
        <w:r w:rsidR="005F3AB5" w:rsidRPr="00864FA3" w:rsidDel="00204A60">
          <w:rPr>
            <w:rFonts w:ascii="Times New Roman" w:hAnsi="Times New Roman"/>
            <w:noProof/>
            <w:sz w:val="24"/>
            <w:szCs w:val="24"/>
          </w:rPr>
          <w:delText>Carolina Trindade</w:delText>
        </w:r>
      </w:del>
      <w:r w:rsidR="00DA629E" w:rsidRPr="00864FA3">
        <w:rPr>
          <w:rFonts w:ascii="Times New Roman" w:hAnsi="Times New Roman"/>
          <w:noProof/>
          <w:sz w:val="24"/>
          <w:szCs w:val="24"/>
        </w:rPr>
        <w:t xml:space="preserve">; </w:t>
      </w:r>
      <w:r w:rsidR="005F3AB5" w:rsidRPr="00864FA3">
        <w:rPr>
          <w:rFonts w:ascii="Times New Roman" w:hAnsi="Times New Roman"/>
          <w:noProof/>
          <w:sz w:val="24"/>
          <w:szCs w:val="24"/>
        </w:rPr>
        <w:t>GOMES</w:t>
      </w:r>
      <w:r w:rsidR="00DA629E" w:rsidRPr="00864FA3">
        <w:rPr>
          <w:rFonts w:ascii="Times New Roman" w:hAnsi="Times New Roman"/>
          <w:noProof/>
          <w:sz w:val="24"/>
          <w:szCs w:val="24"/>
        </w:rPr>
        <w:t xml:space="preserve">, </w:t>
      </w:r>
      <w:r w:rsidR="005F3AB5" w:rsidRPr="00864FA3">
        <w:rPr>
          <w:rFonts w:ascii="Times New Roman" w:hAnsi="Times New Roman"/>
          <w:noProof/>
          <w:sz w:val="24"/>
          <w:szCs w:val="24"/>
        </w:rPr>
        <w:t>Fabio Santos</w:t>
      </w:r>
      <w:r w:rsidR="00DA629E" w:rsidRPr="00864FA3">
        <w:rPr>
          <w:rFonts w:ascii="Times New Roman" w:hAnsi="Times New Roman"/>
          <w:noProof/>
          <w:sz w:val="24"/>
          <w:szCs w:val="24"/>
        </w:rPr>
        <w:t xml:space="preserve">; </w:t>
      </w:r>
      <w:ins w:id="444" w:author="Carolina Marques" w:date="2013-10-26T23:47:00Z">
        <w:r w:rsidRPr="00864FA3">
          <w:rPr>
            <w:rFonts w:ascii="Times New Roman" w:hAnsi="Times New Roman"/>
            <w:noProof/>
            <w:sz w:val="24"/>
            <w:szCs w:val="24"/>
          </w:rPr>
          <w:t>MARQUES, Carolina Trindade</w:t>
        </w:r>
      </w:ins>
      <w:del w:id="445" w:author="Carolina Marques" w:date="2013-10-26T23:47:00Z">
        <w:r w:rsidR="005F3AB5" w:rsidRPr="00864FA3" w:rsidDel="00204A60">
          <w:rPr>
            <w:rFonts w:ascii="Times New Roman" w:hAnsi="Times New Roman"/>
            <w:noProof/>
            <w:sz w:val="24"/>
            <w:szCs w:val="24"/>
          </w:rPr>
          <w:delText>AMANCIO</w:delText>
        </w:r>
        <w:r w:rsidR="00DA629E" w:rsidRPr="00864FA3" w:rsidDel="00204A60">
          <w:rPr>
            <w:rFonts w:ascii="Times New Roman" w:hAnsi="Times New Roman"/>
            <w:noProof/>
            <w:sz w:val="24"/>
            <w:szCs w:val="24"/>
          </w:rPr>
          <w:delText>,</w:delText>
        </w:r>
        <w:r w:rsidR="005F3AB5" w:rsidRPr="00864FA3" w:rsidDel="00204A60">
          <w:rPr>
            <w:rFonts w:ascii="Times New Roman" w:hAnsi="Times New Roman"/>
            <w:noProof/>
            <w:sz w:val="24"/>
            <w:szCs w:val="24"/>
          </w:rPr>
          <w:delText xml:space="preserve"> Larissa</w:delText>
        </w:r>
      </w:del>
      <w:r w:rsidR="00DA629E" w:rsidRPr="00864FA3">
        <w:rPr>
          <w:rFonts w:ascii="Times New Roman" w:hAnsi="Times New Roman"/>
          <w:noProof/>
          <w:sz w:val="24"/>
          <w:szCs w:val="24"/>
        </w:rPr>
        <w:t xml:space="preserve">; </w:t>
      </w:r>
      <w:r w:rsidR="005F3AB5" w:rsidRPr="00864FA3">
        <w:rPr>
          <w:rFonts w:ascii="Times New Roman" w:hAnsi="Times New Roman"/>
          <w:noProof/>
          <w:sz w:val="24"/>
          <w:szCs w:val="24"/>
        </w:rPr>
        <w:t>OLIVEIRA, Patrícia de Fátima</w:t>
      </w:r>
      <w:r w:rsidR="00DA629E" w:rsidRPr="00864FA3">
        <w:rPr>
          <w:rFonts w:ascii="Times New Roman" w:hAnsi="Times New Roman"/>
          <w:noProof/>
          <w:sz w:val="24"/>
          <w:szCs w:val="24"/>
        </w:rPr>
        <w:t>;</w:t>
      </w:r>
      <w:r w:rsidR="005F3AB5" w:rsidRPr="00864FA3">
        <w:rPr>
          <w:rFonts w:ascii="Times New Roman" w:hAnsi="Times New Roman"/>
          <w:noProof/>
          <w:sz w:val="24"/>
          <w:szCs w:val="24"/>
        </w:rPr>
        <w:t xml:space="preserve"> SANTOS, William Barbosa dos</w:t>
      </w:r>
      <w:r w:rsidR="00DA629E" w:rsidRPr="00864FA3">
        <w:rPr>
          <w:rFonts w:ascii="Times New Roman" w:hAnsi="Times New Roman"/>
          <w:noProof/>
          <w:sz w:val="24"/>
          <w:szCs w:val="24"/>
        </w:rPr>
        <w:t>;</w:t>
      </w:r>
      <w:r w:rsidR="00766438" w:rsidRPr="00766438">
        <w:rPr>
          <w:rFonts w:ascii="Times New Roman" w:hAnsi="Times New Roman"/>
          <w:sz w:val="24"/>
          <w:szCs w:val="24"/>
          <w:rPrChange w:id="446" w:author="Fabio" w:date="2013-11-14T17:26:00Z">
            <w:rPr>
              <w:rFonts w:ascii="Times New Roman" w:hAnsi="Times New Roman"/>
              <w:b/>
              <w:sz w:val="24"/>
              <w:szCs w:val="24"/>
            </w:rPr>
          </w:rPrChange>
        </w:rPr>
        <w:t xml:space="preserve"> </w:t>
      </w:r>
      <w:ins w:id="447" w:author="Carolina Marques" w:date="2013-10-27T02:20:00Z">
        <w:r w:rsidR="00766438" w:rsidRPr="00766438">
          <w:rPr>
            <w:rFonts w:ascii="Times New Roman" w:hAnsi="Times New Roman"/>
            <w:sz w:val="24"/>
            <w:szCs w:val="24"/>
            <w:rPrChange w:id="448" w:author="Fabio" w:date="2013-11-14T17:26:00Z">
              <w:rPr>
                <w:rFonts w:ascii="Times New Roman" w:hAnsi="Times New Roman"/>
                <w:b/>
                <w:sz w:val="24"/>
                <w:szCs w:val="24"/>
              </w:rPr>
            </w:rPrChange>
          </w:rPr>
          <w:t>Desenvolvimento de um s</w:t>
        </w:r>
      </w:ins>
      <w:del w:id="449" w:author="Carolina Marques" w:date="2013-10-27T02:20:00Z">
        <w:r w:rsidR="00766438" w:rsidRPr="00766438">
          <w:rPr>
            <w:rFonts w:ascii="Times New Roman" w:hAnsi="Times New Roman"/>
            <w:noProof/>
            <w:sz w:val="24"/>
            <w:szCs w:val="24"/>
            <w:rPrChange w:id="450" w:author="Fabio" w:date="2013-11-14T17:26:00Z">
              <w:rPr>
                <w:rFonts w:ascii="Times New Roman" w:hAnsi="Times New Roman"/>
                <w:b/>
                <w:noProof/>
                <w:sz w:val="24"/>
                <w:szCs w:val="24"/>
              </w:rPr>
            </w:rPrChange>
          </w:rPr>
          <w:delText>S</w:delText>
        </w:r>
      </w:del>
      <w:r w:rsidR="00766438" w:rsidRPr="00766438">
        <w:rPr>
          <w:rFonts w:ascii="Times New Roman" w:hAnsi="Times New Roman"/>
          <w:noProof/>
          <w:sz w:val="24"/>
          <w:szCs w:val="24"/>
          <w:rPrChange w:id="451" w:author="Fabio" w:date="2013-11-14T17:26:00Z">
            <w:rPr>
              <w:rFonts w:ascii="Times New Roman" w:hAnsi="Times New Roman"/>
              <w:b/>
              <w:noProof/>
              <w:sz w:val="24"/>
              <w:szCs w:val="24"/>
            </w:rPr>
          </w:rPrChange>
        </w:rPr>
        <w:t>istema para gerenciamento da grade de aula para o corpo docente</w:t>
      </w:r>
      <w:r w:rsidR="00766438" w:rsidRPr="00766438">
        <w:rPr>
          <w:rFonts w:ascii="Times New Roman" w:hAnsi="Times New Roman"/>
          <w:sz w:val="24"/>
          <w:szCs w:val="24"/>
          <w:rPrChange w:id="452" w:author="Fabio" w:date="2013-11-14T17:26:00Z">
            <w:rPr>
              <w:rFonts w:ascii="Times New Roman" w:hAnsi="Times New Roman"/>
              <w:b/>
              <w:sz w:val="24"/>
              <w:szCs w:val="24"/>
            </w:rPr>
          </w:rPrChange>
        </w:rPr>
        <w:t>.</w:t>
      </w:r>
      <w:r w:rsidR="00DA629E" w:rsidRPr="00864FA3">
        <w:rPr>
          <w:rFonts w:ascii="Times New Roman" w:hAnsi="Times New Roman"/>
          <w:sz w:val="24"/>
          <w:szCs w:val="24"/>
        </w:rPr>
        <w:t xml:space="preserve"> </w:t>
      </w:r>
      <w:r w:rsidR="00DA629E" w:rsidRPr="00864FA3">
        <w:rPr>
          <w:rFonts w:ascii="Times New Roman" w:hAnsi="Times New Roman"/>
          <w:noProof/>
          <w:sz w:val="24"/>
          <w:szCs w:val="24"/>
        </w:rPr>
        <w:t xml:space="preserve">Trabalho de Conclusão do Curso de Bacharel em Ciência da Computação, Faculdade Carlos Drummond de Andrade, </w:t>
      </w:r>
      <w:r w:rsidR="00DF4082" w:rsidRPr="00864FA3">
        <w:rPr>
          <w:rFonts w:ascii="Times New Roman" w:hAnsi="Times New Roman"/>
          <w:noProof/>
          <w:sz w:val="24"/>
          <w:szCs w:val="24"/>
        </w:rPr>
        <w:t>São Paulo, 2013, Orientadora: MO</w:t>
      </w:r>
      <w:r w:rsidR="00DA629E" w:rsidRPr="00864FA3">
        <w:rPr>
          <w:rFonts w:ascii="Times New Roman" w:hAnsi="Times New Roman"/>
          <w:noProof/>
          <w:sz w:val="24"/>
          <w:szCs w:val="24"/>
        </w:rPr>
        <w:t>S, Lucia Contente.</w:t>
      </w:r>
      <w:del w:id="453" w:author="fsgomes" w:date="2013-11-14T20:35:00Z">
        <w:r w:rsidR="00DA629E" w:rsidRPr="00864FA3" w:rsidDel="00964782">
          <w:rPr>
            <w:rFonts w:ascii="Times New Roman" w:hAnsi="Times New Roman"/>
            <w:noProof/>
            <w:sz w:val="24"/>
            <w:szCs w:val="24"/>
          </w:rPr>
          <w:delText xml:space="preserve"> .  </w:delText>
        </w:r>
      </w:del>
    </w:p>
    <w:p w:rsidR="00000000" w:rsidRDefault="00FD574B">
      <w:pPr>
        <w:pStyle w:val="SemEspaamento"/>
        <w:tabs>
          <w:tab w:val="right" w:pos="9071"/>
        </w:tabs>
        <w:spacing w:line="360" w:lineRule="auto"/>
        <w:jc w:val="both"/>
        <w:rPr>
          <w:rFonts w:ascii="Times New Roman" w:hAnsi="Times New Roman"/>
          <w:sz w:val="24"/>
          <w:szCs w:val="24"/>
        </w:rPr>
        <w:pPrChange w:id="454" w:author="Fabio" w:date="2013-11-14T17:17:00Z">
          <w:pPr>
            <w:pStyle w:val="SemEspaamento"/>
            <w:tabs>
              <w:tab w:val="right" w:pos="9071"/>
            </w:tabs>
            <w:spacing w:line="360" w:lineRule="auto"/>
            <w:jc w:val="center"/>
          </w:pPr>
        </w:pPrChange>
      </w:pPr>
    </w:p>
    <w:p w:rsidR="005D301B" w:rsidRPr="00864FA3" w:rsidRDefault="005D301B" w:rsidP="00734C9D">
      <w:pPr>
        <w:pStyle w:val="SemEspaamento"/>
        <w:tabs>
          <w:tab w:val="right" w:pos="9071"/>
        </w:tabs>
        <w:spacing w:line="360" w:lineRule="auto"/>
        <w:jc w:val="center"/>
        <w:rPr>
          <w:rFonts w:ascii="Times New Roman" w:hAnsi="Times New Roman"/>
          <w:b/>
          <w:sz w:val="24"/>
          <w:szCs w:val="24"/>
        </w:rPr>
      </w:pPr>
      <w:r w:rsidRPr="00864FA3">
        <w:rPr>
          <w:rFonts w:ascii="Times New Roman" w:hAnsi="Times New Roman"/>
          <w:b/>
          <w:sz w:val="24"/>
          <w:szCs w:val="24"/>
        </w:rPr>
        <w:t>RESUMO</w:t>
      </w:r>
    </w:p>
    <w:p w:rsidR="00000000" w:rsidRDefault="00FD574B">
      <w:pPr>
        <w:pStyle w:val="SemEspaamento"/>
        <w:tabs>
          <w:tab w:val="right" w:pos="9071"/>
        </w:tabs>
        <w:spacing w:line="360" w:lineRule="auto"/>
        <w:jc w:val="both"/>
        <w:rPr>
          <w:rFonts w:ascii="Times New Roman" w:hAnsi="Times New Roman"/>
          <w:sz w:val="24"/>
          <w:szCs w:val="24"/>
        </w:rPr>
        <w:pPrChange w:id="455" w:author="Fabio" w:date="2013-11-14T17:17:00Z">
          <w:pPr>
            <w:pStyle w:val="SemEspaamento"/>
            <w:tabs>
              <w:tab w:val="right" w:pos="9071"/>
            </w:tabs>
            <w:spacing w:line="360" w:lineRule="auto"/>
            <w:jc w:val="center"/>
          </w:pPr>
        </w:pPrChange>
      </w:pPr>
    </w:p>
    <w:p w:rsidR="00EE40FB" w:rsidRPr="00864FA3" w:rsidRDefault="00D83E86" w:rsidP="00734C9D">
      <w:pPr>
        <w:pStyle w:val="SemEspaamento"/>
        <w:tabs>
          <w:tab w:val="right" w:pos="9071"/>
        </w:tabs>
        <w:spacing w:line="360" w:lineRule="auto"/>
        <w:jc w:val="both"/>
        <w:rPr>
          <w:rFonts w:ascii="Times New Roman" w:hAnsi="Times New Roman"/>
          <w:noProof/>
          <w:sz w:val="24"/>
          <w:szCs w:val="24"/>
        </w:rPr>
      </w:pPr>
      <w:r w:rsidRPr="00864FA3">
        <w:rPr>
          <w:rFonts w:ascii="Times New Roman" w:hAnsi="Times New Roman"/>
          <w:noProof/>
          <w:sz w:val="24"/>
          <w:szCs w:val="24"/>
        </w:rPr>
        <w:t>É um problema muito comum em faculdades e escolas fazer a alocação dos professores de acordo com as necessidades da instituição, do próprio professor e das turmas para criar uma grade horária. A partir disso, este trabalho acadêmico foi desenvolvido em cima deste mesmo problema a fim de san</w:t>
      </w:r>
      <w:r w:rsidR="00EF6B7D" w:rsidRPr="00864FA3">
        <w:rPr>
          <w:rFonts w:ascii="Times New Roman" w:hAnsi="Times New Roman"/>
          <w:noProof/>
          <w:sz w:val="24"/>
          <w:szCs w:val="24"/>
        </w:rPr>
        <w:t>á</w:t>
      </w:r>
      <w:r w:rsidRPr="00864FA3">
        <w:rPr>
          <w:rFonts w:ascii="Times New Roman" w:hAnsi="Times New Roman"/>
          <w:noProof/>
          <w:sz w:val="24"/>
          <w:szCs w:val="24"/>
        </w:rPr>
        <w:t xml:space="preserve">-lo o máximo possível com uso de algoritmos genéticos. A forma tradicional de solução deste problema é manual sendo assim demanda de tempo, esforço e muitas vezes pode gerar um resultado fora do esperado. A solução proposta aqui é realizada em uma plataforma Windows </w:t>
      </w:r>
      <w:r w:rsidR="0077261D" w:rsidRPr="00864FA3">
        <w:rPr>
          <w:rFonts w:ascii="Times New Roman" w:hAnsi="Times New Roman"/>
          <w:noProof/>
          <w:sz w:val="24"/>
          <w:szCs w:val="24"/>
        </w:rPr>
        <w:t xml:space="preserve">e </w:t>
      </w:r>
      <w:del w:id="456" w:author="Toninho" w:date="2013-11-23T13:20:00Z">
        <w:r w:rsidR="0077261D" w:rsidRPr="00864FA3">
          <w:rPr>
            <w:rFonts w:ascii="Times New Roman" w:hAnsi="Times New Roman"/>
            <w:noProof/>
            <w:sz w:val="24"/>
            <w:szCs w:val="24"/>
          </w:rPr>
          <w:delText>utilizando .</w:delText>
        </w:r>
      </w:del>
      <w:r w:rsidR="0077261D" w:rsidRPr="00864FA3">
        <w:rPr>
          <w:rFonts w:ascii="Times New Roman" w:hAnsi="Times New Roman"/>
          <w:noProof/>
          <w:sz w:val="24"/>
          <w:szCs w:val="24"/>
        </w:rPr>
        <w:t xml:space="preserve">inspirados </w:t>
      </w:r>
      <w:r w:rsidRPr="00864FA3">
        <w:rPr>
          <w:rFonts w:ascii="Times New Roman" w:hAnsi="Times New Roman"/>
          <w:noProof/>
          <w:sz w:val="24"/>
          <w:szCs w:val="24"/>
        </w:rPr>
        <w:t>na teoria da seleção natural proposta por Darwin, denominada como algoritmos genéticos.</w:t>
      </w:r>
    </w:p>
    <w:p w:rsidR="00D83E86" w:rsidRPr="00864FA3" w:rsidRDefault="00D83E86" w:rsidP="00734C9D">
      <w:pPr>
        <w:pStyle w:val="SemEspaamento"/>
        <w:tabs>
          <w:tab w:val="right" w:pos="9071"/>
        </w:tabs>
        <w:spacing w:line="360" w:lineRule="auto"/>
        <w:jc w:val="both"/>
        <w:rPr>
          <w:rFonts w:ascii="Times New Roman" w:hAnsi="Times New Roman"/>
          <w:noProof/>
          <w:sz w:val="24"/>
          <w:szCs w:val="24"/>
        </w:rPr>
      </w:pPr>
    </w:p>
    <w:p w:rsidR="00000000" w:rsidRDefault="00766438">
      <w:pPr>
        <w:spacing w:line="360" w:lineRule="auto"/>
        <w:jc w:val="both"/>
        <w:rPr>
          <w:rFonts w:ascii="Times New Roman" w:hAnsi="Times New Roman"/>
          <w:noProof/>
          <w:sz w:val="24"/>
          <w:szCs w:val="24"/>
        </w:rPr>
        <w:pPrChange w:id="457" w:author="Fabio" w:date="2013-11-14T17:17:00Z">
          <w:pPr/>
        </w:pPrChange>
      </w:pPr>
      <w:r w:rsidRPr="00766438">
        <w:rPr>
          <w:rFonts w:ascii="Times New Roman" w:hAnsi="Times New Roman"/>
          <w:sz w:val="24"/>
          <w:szCs w:val="24"/>
          <w:rPrChange w:id="458" w:author="Fabio" w:date="2013-11-14T17:26:00Z">
            <w:rPr>
              <w:rFonts w:ascii="Times New Roman" w:hAnsi="Times New Roman"/>
              <w:b/>
              <w:sz w:val="24"/>
              <w:szCs w:val="24"/>
            </w:rPr>
          </w:rPrChange>
        </w:rPr>
        <w:t>PALAVRAS CHAVES</w:t>
      </w:r>
      <w:r w:rsidR="00EE40FB" w:rsidRPr="00864FA3">
        <w:rPr>
          <w:rFonts w:ascii="Times New Roman" w:hAnsi="Times New Roman"/>
          <w:noProof/>
          <w:sz w:val="24"/>
          <w:szCs w:val="24"/>
        </w:rPr>
        <w:t xml:space="preserve">: </w:t>
      </w:r>
      <w:r w:rsidR="00D83E86" w:rsidRPr="00864FA3">
        <w:rPr>
          <w:rFonts w:ascii="Times New Roman" w:hAnsi="Times New Roman"/>
          <w:noProof/>
          <w:sz w:val="24"/>
          <w:szCs w:val="24"/>
        </w:rPr>
        <w:t xml:space="preserve">Algoritmos genéticos. Alocação de professores. </w:t>
      </w:r>
      <w:r w:rsidR="00EB719A" w:rsidRPr="00864FA3">
        <w:rPr>
          <w:rFonts w:ascii="Times New Roman" w:hAnsi="Times New Roman"/>
          <w:noProof/>
          <w:sz w:val="24"/>
          <w:szCs w:val="24"/>
        </w:rPr>
        <w:t>Grade Horária.</w:t>
      </w:r>
    </w:p>
    <w:p w:rsidR="008D460F" w:rsidRPr="00864FA3" w:rsidRDefault="008D460F" w:rsidP="00734C9D">
      <w:pPr>
        <w:pStyle w:val="SemEspaamento"/>
        <w:tabs>
          <w:tab w:val="right" w:pos="9071"/>
        </w:tabs>
        <w:spacing w:line="360" w:lineRule="auto"/>
        <w:jc w:val="both"/>
        <w:rPr>
          <w:rFonts w:ascii="Times New Roman" w:hAnsi="Times New Roman"/>
          <w:sz w:val="24"/>
          <w:szCs w:val="24"/>
        </w:rPr>
      </w:pPr>
    </w:p>
    <w:p w:rsidR="00000000" w:rsidRDefault="00EB719A">
      <w:pPr>
        <w:spacing w:line="360" w:lineRule="auto"/>
        <w:jc w:val="center"/>
        <w:rPr>
          <w:del w:id="459" w:author="Fabio" w:date="2013-11-14T17:24:00Z"/>
          <w:rFonts w:ascii="Times New Roman" w:hAnsi="Times New Roman"/>
          <w:sz w:val="24"/>
          <w:szCs w:val="24"/>
          <w:lang w:val="en-US"/>
        </w:rPr>
        <w:pPrChange w:id="460" w:author="Fabio" w:date="2013-11-14T17:24:00Z">
          <w:pPr>
            <w:pStyle w:val="SemEspaamento"/>
            <w:tabs>
              <w:tab w:val="right" w:pos="9071"/>
            </w:tabs>
            <w:spacing w:line="360" w:lineRule="auto"/>
            <w:jc w:val="center"/>
          </w:pPr>
        </w:pPrChange>
      </w:pPr>
      <w:r w:rsidRPr="00864FA3">
        <w:rPr>
          <w:rFonts w:ascii="Times New Roman" w:hAnsi="Times New Roman"/>
          <w:sz w:val="24"/>
          <w:szCs w:val="24"/>
        </w:rPr>
        <w:br w:type="page"/>
      </w:r>
      <w:r w:rsidR="00505109" w:rsidRPr="00864FA3">
        <w:rPr>
          <w:rFonts w:ascii="Times New Roman" w:hAnsi="Times New Roman"/>
          <w:sz w:val="24"/>
          <w:szCs w:val="24"/>
        </w:rPr>
        <w:lastRenderedPageBreak/>
        <w:t>AMANCIO, Larissa; GOMES, Fabio Santos, MARQ</w:t>
      </w:r>
      <w:r w:rsidR="00DF4082" w:rsidRPr="00864FA3">
        <w:rPr>
          <w:rFonts w:ascii="Times New Roman" w:hAnsi="Times New Roman"/>
          <w:sz w:val="24"/>
          <w:szCs w:val="24"/>
        </w:rPr>
        <w:t>UES, Carolina Trindade, OLIVEIRA</w:t>
      </w:r>
      <w:r w:rsidR="00505109" w:rsidRPr="00864FA3">
        <w:rPr>
          <w:rFonts w:ascii="Times New Roman" w:hAnsi="Times New Roman"/>
          <w:sz w:val="24"/>
          <w:szCs w:val="24"/>
        </w:rPr>
        <w:t xml:space="preserve">, </w:t>
      </w:r>
      <w:r w:rsidR="00DF4082" w:rsidRPr="00864FA3">
        <w:rPr>
          <w:rFonts w:ascii="Times New Roman" w:hAnsi="Times New Roman"/>
          <w:sz w:val="24"/>
          <w:szCs w:val="24"/>
        </w:rPr>
        <w:t>Patrícia de</w:t>
      </w:r>
      <w:r w:rsidR="00505109" w:rsidRPr="00864FA3">
        <w:rPr>
          <w:rFonts w:ascii="Times New Roman" w:hAnsi="Times New Roman"/>
          <w:sz w:val="24"/>
          <w:szCs w:val="24"/>
        </w:rPr>
        <w:t xml:space="preserve"> </w:t>
      </w:r>
      <w:r w:rsidR="00535AAE" w:rsidRPr="00864FA3">
        <w:rPr>
          <w:rFonts w:ascii="Times New Roman" w:hAnsi="Times New Roman"/>
          <w:sz w:val="24"/>
          <w:szCs w:val="24"/>
        </w:rPr>
        <w:t>Fátima</w:t>
      </w:r>
      <w:r w:rsidR="00505109" w:rsidRPr="00864FA3">
        <w:rPr>
          <w:rFonts w:ascii="Times New Roman" w:hAnsi="Times New Roman"/>
          <w:sz w:val="24"/>
          <w:szCs w:val="24"/>
        </w:rPr>
        <w:t xml:space="preserve">, SANTOS, William Barbosa dos; </w:t>
      </w:r>
      <w:proofErr w:type="spellStart"/>
      <w:r w:rsidR="00505109" w:rsidRPr="00864FA3">
        <w:rPr>
          <w:rFonts w:ascii="Times New Roman" w:hAnsi="Times New Roman"/>
          <w:sz w:val="24"/>
          <w:szCs w:val="24"/>
        </w:rPr>
        <w:t>Development</w:t>
      </w:r>
      <w:proofErr w:type="spellEnd"/>
      <w:r w:rsidR="00505109" w:rsidRPr="00864FA3">
        <w:rPr>
          <w:rFonts w:ascii="Times New Roman" w:hAnsi="Times New Roman"/>
          <w:sz w:val="24"/>
          <w:szCs w:val="24"/>
        </w:rPr>
        <w:t xml:space="preserve"> </w:t>
      </w:r>
      <w:proofErr w:type="spellStart"/>
      <w:r w:rsidR="00505109" w:rsidRPr="00864FA3">
        <w:rPr>
          <w:rFonts w:ascii="Times New Roman" w:hAnsi="Times New Roman"/>
          <w:sz w:val="24"/>
          <w:szCs w:val="24"/>
        </w:rPr>
        <w:t>of</w:t>
      </w:r>
      <w:proofErr w:type="spellEnd"/>
      <w:r w:rsidR="00505109" w:rsidRPr="00864FA3">
        <w:rPr>
          <w:rFonts w:ascii="Times New Roman" w:hAnsi="Times New Roman"/>
          <w:sz w:val="24"/>
          <w:szCs w:val="24"/>
        </w:rPr>
        <w:t xml:space="preserve"> a System for </w:t>
      </w:r>
      <w:proofErr w:type="spellStart"/>
      <w:r w:rsidR="00505109" w:rsidRPr="00864FA3">
        <w:rPr>
          <w:rFonts w:ascii="Times New Roman" w:hAnsi="Times New Roman"/>
          <w:sz w:val="24"/>
          <w:szCs w:val="24"/>
        </w:rPr>
        <w:t>Managing</w:t>
      </w:r>
      <w:proofErr w:type="spellEnd"/>
      <w:r w:rsidR="00505109" w:rsidRPr="00864FA3">
        <w:rPr>
          <w:rFonts w:ascii="Times New Roman" w:hAnsi="Times New Roman"/>
          <w:sz w:val="24"/>
          <w:szCs w:val="24"/>
        </w:rPr>
        <w:t xml:space="preserve"> </w:t>
      </w:r>
      <w:proofErr w:type="spellStart"/>
      <w:r w:rsidR="00505109" w:rsidRPr="00864FA3">
        <w:rPr>
          <w:rFonts w:ascii="Times New Roman" w:hAnsi="Times New Roman"/>
          <w:sz w:val="24"/>
          <w:szCs w:val="24"/>
        </w:rPr>
        <w:t>Grid</w:t>
      </w:r>
      <w:proofErr w:type="spellEnd"/>
      <w:r w:rsidR="00505109" w:rsidRPr="00864FA3">
        <w:rPr>
          <w:rFonts w:ascii="Times New Roman" w:hAnsi="Times New Roman"/>
          <w:sz w:val="24"/>
          <w:szCs w:val="24"/>
        </w:rPr>
        <w:t xml:space="preserve"> </w:t>
      </w:r>
      <w:proofErr w:type="spellStart"/>
      <w:r w:rsidR="00505109" w:rsidRPr="00864FA3">
        <w:rPr>
          <w:rFonts w:ascii="Times New Roman" w:hAnsi="Times New Roman"/>
          <w:sz w:val="24"/>
          <w:szCs w:val="24"/>
        </w:rPr>
        <w:t>Class</w:t>
      </w:r>
      <w:proofErr w:type="spellEnd"/>
      <w:r w:rsidR="00505109" w:rsidRPr="00864FA3">
        <w:rPr>
          <w:rFonts w:ascii="Times New Roman" w:hAnsi="Times New Roman"/>
          <w:sz w:val="24"/>
          <w:szCs w:val="24"/>
        </w:rPr>
        <w:t xml:space="preserve"> for </w:t>
      </w:r>
      <w:proofErr w:type="spellStart"/>
      <w:r w:rsidR="00505109" w:rsidRPr="00864FA3">
        <w:rPr>
          <w:rFonts w:ascii="Times New Roman" w:hAnsi="Times New Roman"/>
          <w:sz w:val="24"/>
          <w:szCs w:val="24"/>
        </w:rPr>
        <w:t>College</w:t>
      </w:r>
      <w:proofErr w:type="spellEnd"/>
      <w:r w:rsidR="00505109" w:rsidRPr="00864FA3">
        <w:rPr>
          <w:rFonts w:ascii="Times New Roman" w:hAnsi="Times New Roman"/>
          <w:sz w:val="24"/>
          <w:szCs w:val="24"/>
        </w:rPr>
        <w:t xml:space="preserve">. </w:t>
      </w:r>
      <w:r w:rsidR="00505109" w:rsidRPr="00864FA3">
        <w:rPr>
          <w:rFonts w:ascii="Times New Roman" w:hAnsi="Times New Roman"/>
          <w:sz w:val="24"/>
          <w:szCs w:val="24"/>
          <w:lang w:val="en-US"/>
        </w:rPr>
        <w:t xml:space="preserve">Course Completion Work for Computer Science Bachelor Course, Carlos Drummond de Andrade College, São Paulo, 2013 Advisor: MOS, Lucia </w:t>
      </w:r>
      <w:proofErr w:type="spellStart"/>
      <w:r w:rsidR="00505109" w:rsidRPr="00864FA3">
        <w:rPr>
          <w:rFonts w:ascii="Times New Roman" w:hAnsi="Times New Roman"/>
          <w:sz w:val="24"/>
          <w:szCs w:val="24"/>
          <w:lang w:val="en-US"/>
        </w:rPr>
        <w:t>Contente</w:t>
      </w:r>
      <w:proofErr w:type="spellEnd"/>
      <w:r w:rsidR="00505109" w:rsidRPr="00864FA3">
        <w:rPr>
          <w:rFonts w:ascii="Times New Roman" w:hAnsi="Times New Roman"/>
          <w:sz w:val="24"/>
          <w:szCs w:val="24"/>
          <w:lang w:val="en-US"/>
        </w:rPr>
        <w:t>.</w:t>
      </w:r>
    </w:p>
    <w:p w:rsidR="00000000" w:rsidRDefault="00FD574B">
      <w:pPr>
        <w:spacing w:line="360" w:lineRule="auto"/>
        <w:jc w:val="both"/>
        <w:rPr>
          <w:ins w:id="461" w:author="fsgomes" w:date="2013-11-14T20:37:00Z"/>
          <w:rFonts w:ascii="Times New Roman" w:hAnsi="Times New Roman"/>
          <w:sz w:val="24"/>
          <w:szCs w:val="24"/>
          <w:lang w:val="en-US"/>
        </w:rPr>
        <w:pPrChange w:id="462" w:author="Fabio" w:date="2013-11-14T17:17:00Z">
          <w:pPr>
            <w:spacing w:line="360" w:lineRule="auto"/>
          </w:pPr>
        </w:pPrChange>
      </w:pPr>
    </w:p>
    <w:p w:rsidR="00000000" w:rsidRDefault="00FD574B">
      <w:pPr>
        <w:spacing w:line="360" w:lineRule="auto"/>
        <w:jc w:val="center"/>
        <w:rPr>
          <w:ins w:id="463" w:author="fsgomes" w:date="2013-11-14T20:37:00Z"/>
          <w:rFonts w:ascii="Times New Roman" w:hAnsi="Times New Roman"/>
          <w:b/>
          <w:sz w:val="24"/>
          <w:szCs w:val="24"/>
          <w:lang w:val="en-US"/>
        </w:rPr>
        <w:pPrChange w:id="464" w:author="Fabio" w:date="2013-11-14T17:24:00Z">
          <w:pPr>
            <w:pStyle w:val="SemEspaamento"/>
            <w:tabs>
              <w:tab w:val="right" w:pos="9071"/>
            </w:tabs>
            <w:spacing w:line="360" w:lineRule="auto"/>
            <w:jc w:val="center"/>
          </w:pPr>
        </w:pPrChange>
      </w:pPr>
    </w:p>
    <w:p w:rsidR="00000000" w:rsidRDefault="00766438">
      <w:pPr>
        <w:spacing w:line="360" w:lineRule="auto"/>
        <w:jc w:val="center"/>
        <w:rPr>
          <w:rFonts w:ascii="Times New Roman" w:hAnsi="Times New Roman"/>
          <w:b/>
          <w:sz w:val="24"/>
          <w:szCs w:val="24"/>
          <w:lang w:val="en-US"/>
          <w:rPrChange w:id="465" w:author="Fabio" w:date="2013-11-14T17:49:00Z">
            <w:rPr>
              <w:rFonts w:ascii="Times New Roman" w:hAnsi="Times New Roman"/>
              <w:b/>
              <w:sz w:val="24"/>
              <w:szCs w:val="24"/>
            </w:rPr>
          </w:rPrChange>
        </w:rPr>
        <w:pPrChange w:id="466" w:author="Fabio" w:date="2013-11-14T17:24:00Z">
          <w:pPr>
            <w:pStyle w:val="SemEspaamento"/>
            <w:tabs>
              <w:tab w:val="right" w:pos="9071"/>
            </w:tabs>
            <w:spacing w:line="360" w:lineRule="auto"/>
            <w:jc w:val="center"/>
          </w:pPr>
        </w:pPrChange>
      </w:pPr>
      <w:r w:rsidRPr="00766438">
        <w:rPr>
          <w:rFonts w:ascii="Times New Roman" w:hAnsi="Times New Roman"/>
          <w:b/>
          <w:sz w:val="24"/>
          <w:szCs w:val="24"/>
          <w:lang w:val="en-US"/>
          <w:rPrChange w:id="467" w:author="Fabio" w:date="2013-11-14T17:49:00Z">
            <w:rPr>
              <w:rFonts w:ascii="Times New Roman" w:hAnsi="Times New Roman"/>
              <w:b/>
              <w:sz w:val="24"/>
              <w:szCs w:val="24"/>
            </w:rPr>
          </w:rPrChange>
        </w:rPr>
        <w:t>ABSTRACT</w:t>
      </w:r>
    </w:p>
    <w:p w:rsidR="00000000" w:rsidRDefault="00FD574B">
      <w:pPr>
        <w:pStyle w:val="SemEspaamento"/>
        <w:tabs>
          <w:tab w:val="right" w:pos="9071"/>
        </w:tabs>
        <w:spacing w:line="360" w:lineRule="auto"/>
        <w:jc w:val="both"/>
        <w:rPr>
          <w:rFonts w:ascii="Times New Roman" w:hAnsi="Times New Roman"/>
          <w:sz w:val="24"/>
          <w:szCs w:val="24"/>
          <w:lang w:val="en-US"/>
          <w:rPrChange w:id="468" w:author="Fabio" w:date="2013-11-14T17:26:00Z">
            <w:rPr>
              <w:rFonts w:ascii="Times New Roman" w:hAnsi="Times New Roman"/>
              <w:b/>
              <w:sz w:val="24"/>
              <w:szCs w:val="24"/>
            </w:rPr>
          </w:rPrChange>
        </w:rPr>
        <w:pPrChange w:id="469" w:author="Fabio" w:date="2013-11-14T17:17:00Z">
          <w:pPr>
            <w:pStyle w:val="SemEspaamento"/>
            <w:tabs>
              <w:tab w:val="right" w:pos="9071"/>
            </w:tabs>
            <w:spacing w:line="360" w:lineRule="auto"/>
            <w:jc w:val="center"/>
          </w:pPr>
        </w:pPrChange>
      </w:pPr>
    </w:p>
    <w:p w:rsidR="00774129" w:rsidRPr="00864FA3" w:rsidRDefault="00766438" w:rsidP="00734C9D">
      <w:pPr>
        <w:pStyle w:val="SemEspaamento"/>
        <w:tabs>
          <w:tab w:val="right" w:pos="9071"/>
        </w:tabs>
        <w:spacing w:line="360" w:lineRule="auto"/>
        <w:jc w:val="both"/>
        <w:rPr>
          <w:rFonts w:ascii="Times New Roman" w:hAnsi="Times New Roman"/>
          <w:noProof/>
          <w:sz w:val="24"/>
          <w:szCs w:val="24"/>
          <w:lang w:val="en-US"/>
          <w:rPrChange w:id="470" w:author="Fabio" w:date="2013-11-14T17:26:00Z">
            <w:rPr>
              <w:rFonts w:ascii="Times New Roman" w:hAnsi="Times New Roman"/>
              <w:noProof/>
              <w:sz w:val="24"/>
              <w:szCs w:val="24"/>
            </w:rPr>
          </w:rPrChange>
        </w:rPr>
      </w:pPr>
      <w:r w:rsidRPr="00766438">
        <w:rPr>
          <w:rFonts w:ascii="Times New Roman" w:hAnsi="Times New Roman"/>
          <w:sz w:val="24"/>
          <w:szCs w:val="24"/>
          <w:shd w:val="clear" w:color="auto" w:fill="FFFFFF"/>
          <w:lang w:val="en-US"/>
          <w:rPrChange w:id="471" w:author="Fabio" w:date="2013-11-14T17:26:00Z">
            <w:rPr>
              <w:rFonts w:ascii="Times New Roman" w:hAnsi="Times New Roman"/>
              <w:noProof/>
              <w:sz w:val="24"/>
              <w:szCs w:val="24"/>
              <w:lang w:val="en-US"/>
            </w:rPr>
          </w:rPrChange>
        </w:rPr>
        <w:t>Is a very common problem in universities and schools to make the teacher’s allocation</w:t>
      </w:r>
      <w:r w:rsidR="00774129" w:rsidRPr="00864FA3">
        <w:rPr>
          <w:rFonts w:ascii="Times New Roman" w:hAnsi="Times New Roman"/>
          <w:noProof/>
          <w:sz w:val="24"/>
          <w:szCs w:val="24"/>
          <w:lang w:val="en-US"/>
        </w:rPr>
        <w:t xml:space="preserve"> according to the needs of the institution, teachers and classes, to create a timetable. </w:t>
      </w:r>
      <w:r w:rsidRPr="00766438">
        <w:rPr>
          <w:rFonts w:ascii="Times New Roman" w:hAnsi="Times New Roman"/>
          <w:noProof/>
          <w:sz w:val="24"/>
          <w:szCs w:val="24"/>
          <w:lang w:val="en-US"/>
          <w:rPrChange w:id="472" w:author="Fabio" w:date="2013-11-14T17:26:00Z">
            <w:rPr>
              <w:rFonts w:ascii="Times New Roman" w:hAnsi="Times New Roman"/>
              <w:noProof/>
              <w:sz w:val="24"/>
              <w:szCs w:val="24"/>
            </w:rPr>
          </w:rPrChange>
        </w:rPr>
        <w:t>From this, this academic work was developed over this problem, to fix it the most possible, using genetic algorithms. The traditional way to solve this problem is manual, being a time demand, effort and many times can generate a result out of the expected. This proposed solution is performed in a Windows platform, inspired in the natural selection theory, proposed by Darwin, nominated as Genetic Algorithms.</w:t>
      </w:r>
    </w:p>
    <w:p w:rsidR="00774129" w:rsidRPr="00864FA3" w:rsidRDefault="00774129" w:rsidP="00734C9D">
      <w:pPr>
        <w:pStyle w:val="SemEspaamento"/>
        <w:tabs>
          <w:tab w:val="right" w:pos="9071"/>
        </w:tabs>
        <w:spacing w:line="360" w:lineRule="auto"/>
        <w:jc w:val="both"/>
        <w:rPr>
          <w:rFonts w:ascii="Times New Roman" w:hAnsi="Times New Roman"/>
          <w:noProof/>
          <w:sz w:val="24"/>
          <w:szCs w:val="24"/>
          <w:lang w:val="en-US"/>
          <w:rPrChange w:id="473" w:author="Fabio" w:date="2013-11-14T17:26:00Z">
            <w:rPr>
              <w:rFonts w:ascii="Times New Roman" w:hAnsi="Times New Roman"/>
              <w:noProof/>
              <w:sz w:val="24"/>
              <w:szCs w:val="24"/>
            </w:rPr>
          </w:rPrChange>
        </w:rPr>
      </w:pPr>
    </w:p>
    <w:p w:rsidR="00000000" w:rsidRDefault="00766438">
      <w:pPr>
        <w:spacing w:line="360" w:lineRule="auto"/>
        <w:jc w:val="both"/>
        <w:rPr>
          <w:rFonts w:ascii="Times New Roman" w:hAnsi="Times New Roman"/>
          <w:noProof/>
          <w:sz w:val="24"/>
          <w:szCs w:val="24"/>
          <w:rPrChange w:id="474" w:author="fsgomes" w:date="2013-11-14T20:28:00Z">
            <w:rPr>
              <w:rFonts w:ascii="Times New Roman" w:hAnsi="Times New Roman"/>
              <w:noProof/>
              <w:sz w:val="24"/>
              <w:szCs w:val="24"/>
              <w:lang w:val="en-US"/>
            </w:rPr>
          </w:rPrChange>
        </w:rPr>
        <w:pPrChange w:id="475" w:author="Fabio" w:date="2013-11-14T17:17:00Z">
          <w:pPr/>
        </w:pPrChange>
      </w:pPr>
      <w:r w:rsidRPr="00766438">
        <w:rPr>
          <w:rFonts w:ascii="Times New Roman" w:hAnsi="Times New Roman"/>
          <w:sz w:val="24"/>
          <w:szCs w:val="24"/>
          <w:lang w:val="en-US"/>
          <w:rPrChange w:id="476" w:author="Fabio" w:date="2013-11-14T17:26:00Z">
            <w:rPr>
              <w:rFonts w:ascii="Times New Roman" w:hAnsi="Times New Roman"/>
              <w:b/>
              <w:sz w:val="24"/>
              <w:szCs w:val="24"/>
              <w:lang w:val="en-US"/>
            </w:rPr>
          </w:rPrChange>
        </w:rPr>
        <w:t>KEY WORDS</w:t>
      </w:r>
      <w:r w:rsidR="00774129" w:rsidRPr="00864FA3">
        <w:rPr>
          <w:rFonts w:ascii="Times New Roman" w:hAnsi="Times New Roman"/>
          <w:noProof/>
          <w:sz w:val="24"/>
          <w:szCs w:val="24"/>
          <w:lang w:val="en-US"/>
        </w:rPr>
        <w:t xml:space="preserve">: Genetic Algorithms. Teacher’s Allocation. </w:t>
      </w:r>
      <w:r w:rsidRPr="00766438">
        <w:rPr>
          <w:rFonts w:ascii="Times New Roman" w:hAnsi="Times New Roman"/>
          <w:noProof/>
          <w:sz w:val="24"/>
          <w:szCs w:val="24"/>
          <w:rPrChange w:id="477" w:author="fsgomes" w:date="2013-11-14T20:28:00Z">
            <w:rPr>
              <w:rFonts w:ascii="Times New Roman" w:hAnsi="Times New Roman"/>
              <w:noProof/>
              <w:sz w:val="24"/>
              <w:szCs w:val="24"/>
              <w:lang w:val="en-US"/>
            </w:rPr>
          </w:rPrChange>
        </w:rPr>
        <w:t>Timetable.</w:t>
      </w:r>
    </w:p>
    <w:p w:rsidR="00774129" w:rsidRPr="00864FA3" w:rsidRDefault="00774129" w:rsidP="00734C9D">
      <w:pPr>
        <w:pStyle w:val="SemEspaamento"/>
        <w:tabs>
          <w:tab w:val="right" w:pos="9071"/>
        </w:tabs>
        <w:spacing w:line="360" w:lineRule="auto"/>
        <w:jc w:val="both"/>
        <w:rPr>
          <w:rFonts w:ascii="Times New Roman" w:hAnsi="Times New Roman"/>
          <w:noProof/>
          <w:sz w:val="24"/>
          <w:szCs w:val="24"/>
          <w:rPrChange w:id="478" w:author="fsgomes" w:date="2013-11-14T20:28:00Z">
            <w:rPr>
              <w:rFonts w:ascii="Times New Roman" w:hAnsi="Times New Roman"/>
              <w:noProof/>
              <w:sz w:val="24"/>
              <w:szCs w:val="24"/>
              <w:lang w:val="en-US"/>
            </w:rPr>
          </w:rPrChange>
        </w:rPr>
      </w:pPr>
    </w:p>
    <w:p w:rsidR="00000000" w:rsidRDefault="00FD574B">
      <w:pPr>
        <w:pStyle w:val="SemEspaamento"/>
        <w:tabs>
          <w:tab w:val="right" w:pos="9071"/>
        </w:tabs>
        <w:spacing w:line="360" w:lineRule="auto"/>
        <w:jc w:val="both"/>
        <w:rPr>
          <w:rFonts w:ascii="Times New Roman" w:hAnsi="Times New Roman"/>
          <w:sz w:val="24"/>
          <w:szCs w:val="24"/>
          <w:rPrChange w:id="479" w:author="fsgomes" w:date="2013-11-14T20:28:00Z">
            <w:rPr>
              <w:rFonts w:ascii="Times New Roman" w:hAnsi="Times New Roman"/>
              <w:b/>
              <w:sz w:val="24"/>
              <w:szCs w:val="24"/>
              <w:lang w:val="en-US"/>
            </w:rPr>
          </w:rPrChange>
        </w:rPr>
        <w:pPrChange w:id="480" w:author="Fabio" w:date="2013-11-14T17:17:00Z">
          <w:pPr>
            <w:pStyle w:val="SemEspaamento"/>
            <w:tabs>
              <w:tab w:val="right" w:pos="9071"/>
            </w:tabs>
            <w:spacing w:line="360" w:lineRule="auto"/>
            <w:jc w:val="center"/>
          </w:pPr>
        </w:pPrChange>
      </w:pPr>
    </w:p>
    <w:p w:rsidR="005D301B" w:rsidRPr="00864FA3" w:rsidDel="00117A5D" w:rsidRDefault="00766438" w:rsidP="00734C9D">
      <w:pPr>
        <w:spacing w:line="360" w:lineRule="auto"/>
        <w:jc w:val="both"/>
        <w:rPr>
          <w:del w:id="481" w:author="Fabio" w:date="2013-11-14T17:49:00Z"/>
          <w:rFonts w:ascii="Times New Roman" w:hAnsi="Times New Roman"/>
          <w:b/>
          <w:sz w:val="24"/>
          <w:szCs w:val="24"/>
          <w:rPrChange w:id="482" w:author="fsgomes" w:date="2013-11-14T20:28:00Z">
            <w:rPr>
              <w:del w:id="483" w:author="Fabio" w:date="2013-11-14T17:49:00Z"/>
              <w:rFonts w:ascii="Times New Roman" w:hAnsi="Times New Roman"/>
              <w:b/>
              <w:sz w:val="24"/>
              <w:szCs w:val="24"/>
              <w:lang w:val="en-US"/>
            </w:rPr>
          </w:rPrChange>
        </w:rPr>
      </w:pPr>
      <w:r w:rsidRPr="00766438">
        <w:rPr>
          <w:rFonts w:ascii="Times New Roman" w:hAnsi="Times New Roman"/>
          <w:b/>
          <w:sz w:val="24"/>
          <w:szCs w:val="24"/>
          <w:rPrChange w:id="484" w:author="fsgomes" w:date="2013-11-14T20:28:00Z">
            <w:rPr>
              <w:rFonts w:ascii="Times New Roman" w:hAnsi="Times New Roman"/>
              <w:b/>
              <w:sz w:val="24"/>
              <w:szCs w:val="24"/>
              <w:lang w:val="en-US"/>
            </w:rPr>
          </w:rPrChange>
        </w:rPr>
        <w:br w:type="page"/>
      </w:r>
    </w:p>
    <w:p w:rsidR="00ED316C" w:rsidRPr="00864FA3" w:rsidRDefault="00ED316C" w:rsidP="00734C9D">
      <w:pPr>
        <w:spacing w:line="360" w:lineRule="auto"/>
        <w:jc w:val="center"/>
        <w:rPr>
          <w:rFonts w:ascii="Times New Roman" w:hAnsi="Times New Roman"/>
          <w:b/>
          <w:sz w:val="24"/>
          <w:szCs w:val="24"/>
        </w:rPr>
      </w:pPr>
      <w:r w:rsidRPr="00864FA3">
        <w:rPr>
          <w:rFonts w:ascii="Times New Roman" w:hAnsi="Times New Roman"/>
          <w:b/>
          <w:sz w:val="24"/>
          <w:szCs w:val="24"/>
        </w:rPr>
        <w:t>LISTA DE FIGURAS</w:t>
      </w:r>
    </w:p>
    <w:p w:rsidR="001E3B3F" w:rsidRPr="00864FA3" w:rsidDel="00ED46B9" w:rsidRDefault="00766438" w:rsidP="00734C9D">
      <w:pPr>
        <w:pStyle w:val="ndicedeilustraes"/>
        <w:tabs>
          <w:tab w:val="right" w:leader="dot" w:pos="9061"/>
        </w:tabs>
        <w:spacing w:line="360" w:lineRule="auto"/>
        <w:rPr>
          <w:ins w:id="485" w:author="Fabio" w:date="2013-11-14T17:25:00Z"/>
          <w:del w:id="486" w:author="fsgomes" w:date="2013-11-14T20:14:00Z"/>
          <w:rFonts w:ascii="Times New Roman" w:eastAsia="Times New Roman" w:hAnsi="Times New Roman"/>
          <w:noProof/>
          <w:sz w:val="24"/>
          <w:szCs w:val="24"/>
          <w:lang w:eastAsia="pt-BR"/>
        </w:rPr>
      </w:pPr>
      <w:del w:id="487" w:author="fsgomes" w:date="2013-11-14T20:31:00Z">
        <w:r w:rsidRPr="00766438" w:rsidDel="00EF1732">
          <w:rPr>
            <w:rFonts w:ascii="Times New Roman" w:hAnsi="Times New Roman"/>
            <w:sz w:val="24"/>
            <w:szCs w:val="24"/>
            <w:rPrChange w:id="488" w:author="Fabio" w:date="2013-11-14T17:26:00Z">
              <w:rPr>
                <w:rFonts w:ascii="Times New Roman" w:hAnsi="Times New Roman"/>
                <w:b/>
                <w:color w:val="0000FF"/>
                <w:sz w:val="24"/>
                <w:szCs w:val="24"/>
                <w:u w:val="single"/>
              </w:rPr>
            </w:rPrChange>
          </w:rPr>
          <w:fldChar w:fldCharType="begin"/>
        </w:r>
        <w:r w:rsidRPr="00766438">
          <w:rPr>
            <w:rFonts w:ascii="Times New Roman" w:hAnsi="Times New Roman"/>
            <w:sz w:val="24"/>
            <w:szCs w:val="24"/>
            <w:rPrChange w:id="489" w:author="Fabio" w:date="2013-11-14T17:26:00Z">
              <w:rPr>
                <w:rFonts w:ascii="Times New Roman" w:hAnsi="Times New Roman"/>
                <w:b/>
                <w:sz w:val="24"/>
                <w:szCs w:val="24"/>
              </w:rPr>
            </w:rPrChange>
          </w:rPr>
          <w:delInstrText xml:space="preserve"> TOC \h \z \c "Figura" </w:delInstrText>
        </w:r>
        <w:r w:rsidRPr="00766438" w:rsidDel="00EF1732">
          <w:rPr>
            <w:rFonts w:ascii="Times New Roman" w:hAnsi="Times New Roman"/>
            <w:sz w:val="24"/>
            <w:szCs w:val="24"/>
            <w:rPrChange w:id="490" w:author="Fabio" w:date="2013-11-14T17:26:00Z">
              <w:rPr>
                <w:rFonts w:ascii="Times New Roman" w:hAnsi="Times New Roman"/>
                <w:b/>
                <w:color w:val="0000FF"/>
                <w:sz w:val="24"/>
                <w:szCs w:val="24"/>
                <w:u w:val="single"/>
              </w:rPr>
            </w:rPrChange>
          </w:rPr>
          <w:fldChar w:fldCharType="separate"/>
        </w:r>
      </w:del>
      <w:ins w:id="491" w:author="Fabio" w:date="2013-11-14T17:25:00Z">
        <w:del w:id="492" w:author="fsgomes" w:date="2013-11-14T20:14:00Z">
          <w:r w:rsidRPr="00766438">
            <w:rPr>
              <w:rStyle w:val="Hyperlink"/>
              <w:rFonts w:ascii="Times New Roman" w:hAnsi="Times New Roman"/>
              <w:noProof/>
              <w:color w:val="auto"/>
              <w:sz w:val="24"/>
              <w:szCs w:val="24"/>
              <w:rPrChange w:id="493" w:author="fsgomes" w:date="2013-11-14T20:14:00Z">
                <w:rPr>
                  <w:rStyle w:val="Hyperlink"/>
                  <w:rFonts w:ascii="Times New Roman" w:hAnsi="Times New Roman"/>
                  <w:noProof/>
                </w:rPr>
              </w:rPrChange>
            </w:rPr>
            <w:delText>Figura 1 - Relação entre DNA e RNA (Fonte: LINDEN, 2012)</w:delText>
          </w:r>
          <w:r w:rsidR="001E3B3F" w:rsidRPr="00864FA3" w:rsidDel="00ED46B9">
            <w:rPr>
              <w:rFonts w:ascii="Times New Roman" w:hAnsi="Times New Roman"/>
              <w:noProof/>
              <w:webHidden/>
              <w:sz w:val="24"/>
              <w:szCs w:val="24"/>
            </w:rPr>
            <w:tab/>
            <w:delText>25</w:delText>
          </w:r>
        </w:del>
      </w:ins>
    </w:p>
    <w:p w:rsidR="001E3B3F" w:rsidRPr="00864FA3" w:rsidDel="00ED46B9" w:rsidRDefault="00766438" w:rsidP="00734C9D">
      <w:pPr>
        <w:pStyle w:val="ndicedeilustraes"/>
        <w:tabs>
          <w:tab w:val="right" w:leader="dot" w:pos="9061"/>
        </w:tabs>
        <w:spacing w:line="360" w:lineRule="auto"/>
        <w:rPr>
          <w:ins w:id="494" w:author="Fabio" w:date="2013-11-14T17:25:00Z"/>
          <w:del w:id="495" w:author="fsgomes" w:date="2013-11-14T20:14:00Z"/>
          <w:rFonts w:ascii="Times New Roman" w:eastAsia="Times New Roman" w:hAnsi="Times New Roman"/>
          <w:noProof/>
          <w:sz w:val="24"/>
          <w:szCs w:val="24"/>
          <w:lang w:eastAsia="pt-BR"/>
        </w:rPr>
      </w:pPr>
      <w:ins w:id="496" w:author="Fabio" w:date="2013-11-14T17:25:00Z">
        <w:del w:id="497" w:author="fsgomes" w:date="2013-11-14T20:14:00Z">
          <w:r w:rsidRPr="00766438">
            <w:rPr>
              <w:rStyle w:val="Hyperlink"/>
              <w:rFonts w:ascii="Times New Roman" w:hAnsi="Times New Roman"/>
              <w:noProof/>
              <w:color w:val="auto"/>
              <w:sz w:val="24"/>
              <w:szCs w:val="24"/>
              <w:rPrChange w:id="498" w:author="fsgomes" w:date="2013-11-14T20:14:00Z">
                <w:rPr>
                  <w:rStyle w:val="Hyperlink"/>
                  <w:rFonts w:ascii="Times New Roman" w:hAnsi="Times New Roman"/>
                  <w:noProof/>
                </w:rPr>
              </w:rPrChange>
            </w:rPr>
            <w:delText>Figura 2 - Processo completo de crossover (Fonte: LINDEN, 2012)</w:delText>
          </w:r>
          <w:r w:rsidR="001E3B3F" w:rsidRPr="00864FA3" w:rsidDel="00ED46B9">
            <w:rPr>
              <w:rFonts w:ascii="Times New Roman" w:hAnsi="Times New Roman"/>
              <w:noProof/>
              <w:webHidden/>
              <w:sz w:val="24"/>
              <w:szCs w:val="24"/>
            </w:rPr>
            <w:tab/>
            <w:delText>26</w:delText>
          </w:r>
        </w:del>
      </w:ins>
    </w:p>
    <w:p w:rsidR="001E3B3F" w:rsidRPr="00864FA3" w:rsidDel="00ED46B9" w:rsidRDefault="00766438" w:rsidP="00734C9D">
      <w:pPr>
        <w:pStyle w:val="ndicedeilustraes"/>
        <w:tabs>
          <w:tab w:val="right" w:leader="dot" w:pos="9061"/>
        </w:tabs>
        <w:spacing w:line="360" w:lineRule="auto"/>
        <w:rPr>
          <w:ins w:id="499" w:author="Fabio" w:date="2013-11-14T17:25:00Z"/>
          <w:del w:id="500" w:author="fsgomes" w:date="2013-11-14T20:14:00Z"/>
          <w:rFonts w:ascii="Times New Roman" w:eastAsia="Times New Roman" w:hAnsi="Times New Roman"/>
          <w:noProof/>
          <w:sz w:val="24"/>
          <w:szCs w:val="24"/>
          <w:lang w:eastAsia="pt-BR"/>
        </w:rPr>
      </w:pPr>
      <w:ins w:id="501" w:author="Fabio" w:date="2013-11-14T17:25:00Z">
        <w:del w:id="502" w:author="fsgomes" w:date="2013-11-14T20:14:00Z">
          <w:r w:rsidRPr="00766438">
            <w:rPr>
              <w:rStyle w:val="Hyperlink"/>
              <w:rFonts w:ascii="Times New Roman" w:hAnsi="Times New Roman"/>
              <w:noProof/>
              <w:color w:val="auto"/>
              <w:sz w:val="24"/>
              <w:szCs w:val="24"/>
              <w:rPrChange w:id="503" w:author="fsgomes" w:date="2013-11-14T20:14:00Z">
                <w:rPr>
                  <w:rStyle w:val="Hyperlink"/>
                  <w:rFonts w:ascii="Times New Roman" w:hAnsi="Times New Roman"/>
                  <w:noProof/>
                </w:rPr>
              </w:rPrChange>
            </w:rPr>
            <w:delText xml:space="preserve">Figura 3 - Dois cromossomos realizando o </w:delText>
          </w:r>
          <w:r w:rsidRPr="00766438">
            <w:rPr>
              <w:rStyle w:val="Hyperlink"/>
              <w:rFonts w:ascii="Times New Roman" w:hAnsi="Times New Roman"/>
              <w:i/>
              <w:noProof/>
              <w:color w:val="auto"/>
              <w:sz w:val="24"/>
              <w:szCs w:val="24"/>
              <w:rPrChange w:id="504" w:author="fsgomes" w:date="2013-11-14T20:14:00Z">
                <w:rPr>
                  <w:rStyle w:val="Hyperlink"/>
                  <w:rFonts w:ascii="Times New Roman" w:hAnsi="Times New Roman"/>
                  <w:i/>
                  <w:noProof/>
                </w:rPr>
              </w:rPrChange>
            </w:rPr>
            <w:delText>crossover</w:delText>
          </w:r>
          <w:r w:rsidRPr="00766438">
            <w:rPr>
              <w:rStyle w:val="Hyperlink"/>
              <w:rFonts w:ascii="Times New Roman" w:hAnsi="Times New Roman"/>
              <w:noProof/>
              <w:color w:val="auto"/>
              <w:sz w:val="24"/>
              <w:szCs w:val="24"/>
              <w:rPrChange w:id="505" w:author="fsgomes" w:date="2013-11-14T20:14:00Z">
                <w:rPr>
                  <w:rStyle w:val="Hyperlink"/>
                  <w:rFonts w:ascii="Times New Roman" w:hAnsi="Times New Roman"/>
                  <w:noProof/>
                </w:rPr>
              </w:rPrChange>
            </w:rPr>
            <w:delText xml:space="preserve"> (Fonte: LINDEN, 2012)</w:delText>
          </w:r>
          <w:r w:rsidR="001E3B3F" w:rsidRPr="00864FA3" w:rsidDel="00ED46B9">
            <w:rPr>
              <w:rFonts w:ascii="Times New Roman" w:hAnsi="Times New Roman"/>
              <w:noProof/>
              <w:webHidden/>
              <w:sz w:val="24"/>
              <w:szCs w:val="24"/>
            </w:rPr>
            <w:tab/>
            <w:delText>27</w:delText>
          </w:r>
        </w:del>
      </w:ins>
    </w:p>
    <w:p w:rsidR="00000000" w:rsidRDefault="00766438">
      <w:pPr>
        <w:pStyle w:val="ndicedeilustraes"/>
        <w:tabs>
          <w:tab w:val="right" w:leader="dot" w:pos="9061"/>
        </w:tabs>
        <w:spacing w:line="360" w:lineRule="auto"/>
        <w:jc w:val="both"/>
        <w:rPr>
          <w:del w:id="506" w:author="fsgomes" w:date="2013-11-14T20:14:00Z"/>
          <w:rFonts w:ascii="Times New Roman" w:eastAsia="Times New Roman" w:hAnsi="Times New Roman"/>
          <w:noProof/>
          <w:sz w:val="24"/>
          <w:szCs w:val="24"/>
          <w:lang w:eastAsia="pt-BR"/>
          <w:rPrChange w:id="507" w:author="Fabio" w:date="2013-11-14T17:26:00Z">
            <w:rPr>
              <w:del w:id="508" w:author="fsgomes" w:date="2013-11-14T20:14:00Z"/>
              <w:rFonts w:eastAsia="Times New Roman"/>
              <w:noProof/>
              <w:lang w:eastAsia="pt-BR"/>
            </w:rPr>
          </w:rPrChange>
        </w:rPr>
        <w:pPrChange w:id="509" w:author="Fabio" w:date="2013-11-14T17:17:00Z">
          <w:pPr>
            <w:pStyle w:val="ndicedeilustraes"/>
            <w:tabs>
              <w:tab w:val="right" w:leader="dot" w:pos="9061"/>
            </w:tabs>
          </w:pPr>
        </w:pPrChange>
      </w:pPr>
      <w:del w:id="510" w:author="fsgomes" w:date="2013-11-14T20:14:00Z">
        <w:r w:rsidRPr="00766438">
          <w:rPr>
            <w:sz w:val="24"/>
            <w:szCs w:val="24"/>
            <w:rPrChange w:id="511" w:author="Fabio" w:date="2013-11-14T17:26:00Z">
              <w:rPr>
                <w:rStyle w:val="Hyperlink"/>
                <w:rFonts w:ascii="Times New Roman" w:hAnsi="Times New Roman"/>
                <w:noProof/>
              </w:rPr>
            </w:rPrChange>
          </w:rPr>
          <w:delText>Figura 1 - Relação entre DNA e RNA</w:delText>
        </w:r>
        <w:r w:rsidRPr="00766438">
          <w:rPr>
            <w:rFonts w:ascii="Times New Roman" w:hAnsi="Times New Roman"/>
            <w:noProof/>
            <w:webHidden/>
            <w:sz w:val="24"/>
            <w:szCs w:val="24"/>
            <w:rPrChange w:id="512" w:author="Fabio" w:date="2013-11-14T17:26:00Z">
              <w:rPr>
                <w:noProof/>
                <w:webHidden/>
                <w:color w:val="0000FF"/>
                <w:u w:val="single"/>
              </w:rPr>
            </w:rPrChange>
          </w:rPr>
          <w:tab/>
          <w:delText>20</w:delText>
        </w:r>
      </w:del>
    </w:p>
    <w:p w:rsidR="00000000" w:rsidRDefault="00766438">
      <w:pPr>
        <w:pStyle w:val="ndicedeilustraes"/>
        <w:tabs>
          <w:tab w:val="right" w:leader="dot" w:pos="9061"/>
        </w:tabs>
        <w:spacing w:line="360" w:lineRule="auto"/>
        <w:jc w:val="both"/>
        <w:rPr>
          <w:del w:id="513" w:author="fsgomes" w:date="2013-11-14T20:14:00Z"/>
          <w:rFonts w:ascii="Times New Roman" w:eastAsia="Times New Roman" w:hAnsi="Times New Roman"/>
          <w:noProof/>
          <w:sz w:val="24"/>
          <w:szCs w:val="24"/>
          <w:lang w:eastAsia="pt-BR"/>
          <w:rPrChange w:id="514" w:author="Fabio" w:date="2013-11-14T17:26:00Z">
            <w:rPr>
              <w:del w:id="515" w:author="fsgomes" w:date="2013-11-14T20:14:00Z"/>
              <w:rFonts w:eastAsia="Times New Roman"/>
              <w:noProof/>
              <w:lang w:eastAsia="pt-BR"/>
            </w:rPr>
          </w:rPrChange>
        </w:rPr>
        <w:pPrChange w:id="516" w:author="Fabio" w:date="2013-11-14T17:17:00Z">
          <w:pPr>
            <w:pStyle w:val="ndicedeilustraes"/>
            <w:tabs>
              <w:tab w:val="right" w:leader="dot" w:pos="9061"/>
            </w:tabs>
          </w:pPr>
        </w:pPrChange>
      </w:pPr>
      <w:del w:id="517" w:author="fsgomes" w:date="2013-11-14T20:14:00Z">
        <w:r w:rsidRPr="00766438">
          <w:rPr>
            <w:sz w:val="24"/>
            <w:szCs w:val="24"/>
            <w:rPrChange w:id="518" w:author="Fabio" w:date="2013-11-14T17:26:00Z">
              <w:rPr>
                <w:rStyle w:val="Hyperlink"/>
                <w:rFonts w:ascii="Times New Roman" w:hAnsi="Times New Roman"/>
                <w:noProof/>
              </w:rPr>
            </w:rPrChange>
          </w:rPr>
          <w:delText>Figura 2 - Processo completo de crossover</w:delText>
        </w:r>
        <w:r w:rsidRPr="00766438">
          <w:rPr>
            <w:rFonts w:ascii="Times New Roman" w:hAnsi="Times New Roman"/>
            <w:noProof/>
            <w:webHidden/>
            <w:sz w:val="24"/>
            <w:szCs w:val="24"/>
            <w:rPrChange w:id="519" w:author="Fabio" w:date="2013-11-14T17:26:00Z">
              <w:rPr>
                <w:noProof/>
                <w:webHidden/>
                <w:color w:val="0000FF"/>
                <w:u w:val="single"/>
              </w:rPr>
            </w:rPrChange>
          </w:rPr>
          <w:tab/>
          <w:delText>21</w:delText>
        </w:r>
      </w:del>
    </w:p>
    <w:p w:rsidR="00000000" w:rsidRDefault="00766438">
      <w:pPr>
        <w:pStyle w:val="ndicedeilustraes"/>
        <w:tabs>
          <w:tab w:val="right" w:leader="dot" w:pos="9061"/>
        </w:tabs>
        <w:spacing w:line="360" w:lineRule="auto"/>
        <w:jc w:val="both"/>
        <w:rPr>
          <w:del w:id="520" w:author="fsgomes" w:date="2013-11-14T20:14:00Z"/>
          <w:rFonts w:ascii="Times New Roman" w:eastAsia="Times New Roman" w:hAnsi="Times New Roman"/>
          <w:noProof/>
          <w:sz w:val="24"/>
          <w:szCs w:val="24"/>
          <w:lang w:eastAsia="pt-BR"/>
          <w:rPrChange w:id="521" w:author="Fabio" w:date="2013-11-14T17:26:00Z">
            <w:rPr>
              <w:del w:id="522" w:author="fsgomes" w:date="2013-11-14T20:14:00Z"/>
              <w:rFonts w:eastAsia="Times New Roman"/>
              <w:noProof/>
              <w:lang w:eastAsia="pt-BR"/>
            </w:rPr>
          </w:rPrChange>
        </w:rPr>
        <w:pPrChange w:id="523" w:author="Fabio" w:date="2013-11-14T17:17:00Z">
          <w:pPr>
            <w:pStyle w:val="ndicedeilustraes"/>
            <w:tabs>
              <w:tab w:val="right" w:leader="dot" w:pos="9061"/>
            </w:tabs>
          </w:pPr>
        </w:pPrChange>
      </w:pPr>
      <w:del w:id="524" w:author="fsgomes" w:date="2013-11-14T20:14:00Z">
        <w:r w:rsidRPr="00766438">
          <w:rPr>
            <w:sz w:val="24"/>
            <w:szCs w:val="24"/>
            <w:rPrChange w:id="525" w:author="Fabio" w:date="2013-11-14T17:26:00Z">
              <w:rPr>
                <w:rStyle w:val="Hyperlink"/>
                <w:rFonts w:ascii="Times New Roman" w:hAnsi="Times New Roman"/>
                <w:noProof/>
              </w:rPr>
            </w:rPrChange>
          </w:rPr>
          <w:delText>Figura 3 - Dois cromossomos realizando o crossover</w:delText>
        </w:r>
        <w:r w:rsidRPr="00766438">
          <w:rPr>
            <w:rFonts w:ascii="Times New Roman" w:hAnsi="Times New Roman"/>
            <w:noProof/>
            <w:webHidden/>
            <w:sz w:val="24"/>
            <w:szCs w:val="24"/>
            <w:rPrChange w:id="526" w:author="Fabio" w:date="2013-11-14T17:26:00Z">
              <w:rPr>
                <w:noProof/>
                <w:webHidden/>
                <w:color w:val="0000FF"/>
                <w:u w:val="single"/>
              </w:rPr>
            </w:rPrChange>
          </w:rPr>
          <w:tab/>
          <w:delText>22</w:delText>
        </w:r>
      </w:del>
    </w:p>
    <w:p w:rsidR="00000000" w:rsidRDefault="00766438">
      <w:pPr>
        <w:pStyle w:val="ndicedeilustraes"/>
        <w:tabs>
          <w:tab w:val="right" w:leader="dot" w:pos="9061"/>
        </w:tabs>
        <w:spacing w:line="360" w:lineRule="auto"/>
        <w:jc w:val="both"/>
        <w:rPr>
          <w:del w:id="527" w:author="fsgomes" w:date="2013-11-14T20:14:00Z"/>
          <w:rFonts w:ascii="Times New Roman" w:eastAsia="Times New Roman" w:hAnsi="Times New Roman"/>
          <w:noProof/>
          <w:sz w:val="24"/>
          <w:szCs w:val="24"/>
          <w:lang w:eastAsia="pt-BR"/>
          <w:rPrChange w:id="528" w:author="Fabio" w:date="2013-11-14T17:26:00Z">
            <w:rPr>
              <w:del w:id="529" w:author="fsgomes" w:date="2013-11-14T20:14:00Z"/>
              <w:rFonts w:eastAsia="Times New Roman"/>
              <w:noProof/>
              <w:lang w:eastAsia="pt-BR"/>
            </w:rPr>
          </w:rPrChange>
        </w:rPr>
        <w:pPrChange w:id="530" w:author="Fabio" w:date="2013-11-14T17:17:00Z">
          <w:pPr>
            <w:pStyle w:val="ndicedeilustraes"/>
            <w:tabs>
              <w:tab w:val="right" w:leader="dot" w:pos="9061"/>
            </w:tabs>
          </w:pPr>
        </w:pPrChange>
      </w:pPr>
      <w:del w:id="531" w:author="fsgomes" w:date="2013-11-14T20:14:00Z">
        <w:r w:rsidRPr="00766438">
          <w:rPr>
            <w:rFonts w:ascii="Times New Roman" w:hAnsi="Times New Roman"/>
            <w:sz w:val="24"/>
            <w:szCs w:val="24"/>
            <w:rPrChange w:id="532" w:author="Fabio" w:date="2013-11-14T17:26:00Z">
              <w:rPr>
                <w:rStyle w:val="Hyperlink"/>
                <w:noProof/>
              </w:rPr>
            </w:rPrChange>
          </w:rPr>
          <w:delText>Figura 4 - Tela de Apresentação</w:delText>
        </w:r>
        <w:r w:rsidRPr="00766438">
          <w:rPr>
            <w:rFonts w:ascii="Times New Roman" w:hAnsi="Times New Roman"/>
            <w:noProof/>
            <w:webHidden/>
            <w:sz w:val="24"/>
            <w:szCs w:val="24"/>
            <w:rPrChange w:id="533" w:author="Fabio" w:date="2013-11-14T17:26:00Z">
              <w:rPr>
                <w:noProof/>
                <w:webHidden/>
                <w:color w:val="0000FF"/>
                <w:u w:val="single"/>
              </w:rPr>
            </w:rPrChange>
          </w:rPr>
          <w:tab/>
          <w:delText>28</w:delText>
        </w:r>
      </w:del>
    </w:p>
    <w:p w:rsidR="00000000" w:rsidRDefault="00766438">
      <w:pPr>
        <w:pStyle w:val="ndicedeilustraes"/>
        <w:tabs>
          <w:tab w:val="right" w:leader="dot" w:pos="9061"/>
        </w:tabs>
        <w:spacing w:line="360" w:lineRule="auto"/>
        <w:jc w:val="both"/>
        <w:rPr>
          <w:del w:id="534" w:author="fsgomes" w:date="2013-11-14T20:14:00Z"/>
          <w:rFonts w:ascii="Times New Roman" w:eastAsia="Times New Roman" w:hAnsi="Times New Roman"/>
          <w:noProof/>
          <w:sz w:val="24"/>
          <w:szCs w:val="24"/>
          <w:lang w:eastAsia="pt-BR"/>
          <w:rPrChange w:id="535" w:author="Fabio" w:date="2013-11-14T17:26:00Z">
            <w:rPr>
              <w:del w:id="536" w:author="fsgomes" w:date="2013-11-14T20:14:00Z"/>
              <w:rFonts w:eastAsia="Times New Roman"/>
              <w:noProof/>
              <w:lang w:eastAsia="pt-BR"/>
            </w:rPr>
          </w:rPrChange>
        </w:rPr>
        <w:pPrChange w:id="537" w:author="Fabio" w:date="2013-11-14T17:17:00Z">
          <w:pPr>
            <w:pStyle w:val="ndicedeilustraes"/>
            <w:tabs>
              <w:tab w:val="right" w:leader="dot" w:pos="9061"/>
            </w:tabs>
          </w:pPr>
        </w:pPrChange>
      </w:pPr>
      <w:del w:id="538" w:author="fsgomes" w:date="2013-11-14T20:14:00Z">
        <w:r w:rsidRPr="00766438">
          <w:rPr>
            <w:rFonts w:ascii="Times New Roman" w:hAnsi="Times New Roman"/>
            <w:sz w:val="24"/>
            <w:szCs w:val="24"/>
            <w:rPrChange w:id="539" w:author="Fabio" w:date="2013-11-14T17:26:00Z">
              <w:rPr>
                <w:rStyle w:val="Hyperlink"/>
                <w:noProof/>
              </w:rPr>
            </w:rPrChange>
          </w:rPr>
          <w:delText>Figura 5 - Tela para cadastro</w:delText>
        </w:r>
        <w:r w:rsidRPr="00766438">
          <w:rPr>
            <w:rFonts w:ascii="Times New Roman" w:hAnsi="Times New Roman"/>
            <w:noProof/>
            <w:webHidden/>
            <w:sz w:val="24"/>
            <w:szCs w:val="24"/>
            <w:rPrChange w:id="540" w:author="Fabio" w:date="2013-11-14T17:26:00Z">
              <w:rPr>
                <w:noProof/>
                <w:webHidden/>
                <w:color w:val="0000FF"/>
                <w:u w:val="single"/>
              </w:rPr>
            </w:rPrChange>
          </w:rPr>
          <w:tab/>
          <w:delText>29</w:delText>
        </w:r>
      </w:del>
    </w:p>
    <w:p w:rsidR="00000000" w:rsidRDefault="00766438">
      <w:pPr>
        <w:pStyle w:val="ndicedeilustraes"/>
        <w:tabs>
          <w:tab w:val="right" w:leader="dot" w:pos="9061"/>
        </w:tabs>
        <w:spacing w:line="360" w:lineRule="auto"/>
        <w:jc w:val="both"/>
        <w:rPr>
          <w:del w:id="541" w:author="fsgomes" w:date="2013-11-14T20:14:00Z"/>
          <w:rFonts w:ascii="Times New Roman" w:eastAsia="Times New Roman" w:hAnsi="Times New Roman"/>
          <w:noProof/>
          <w:sz w:val="24"/>
          <w:szCs w:val="24"/>
          <w:lang w:eastAsia="pt-BR"/>
          <w:rPrChange w:id="542" w:author="Fabio" w:date="2013-11-14T17:26:00Z">
            <w:rPr>
              <w:del w:id="543" w:author="fsgomes" w:date="2013-11-14T20:14:00Z"/>
              <w:rFonts w:eastAsia="Times New Roman"/>
              <w:noProof/>
              <w:lang w:eastAsia="pt-BR"/>
            </w:rPr>
          </w:rPrChange>
        </w:rPr>
        <w:pPrChange w:id="544" w:author="Fabio" w:date="2013-11-14T17:17:00Z">
          <w:pPr>
            <w:pStyle w:val="ndicedeilustraes"/>
            <w:tabs>
              <w:tab w:val="right" w:leader="dot" w:pos="9061"/>
            </w:tabs>
          </w:pPr>
        </w:pPrChange>
      </w:pPr>
      <w:del w:id="545" w:author="fsgomes" w:date="2013-11-14T20:14:00Z">
        <w:r w:rsidRPr="00766438">
          <w:rPr>
            <w:rFonts w:ascii="Times New Roman" w:hAnsi="Times New Roman"/>
            <w:sz w:val="24"/>
            <w:szCs w:val="24"/>
            <w:rPrChange w:id="546" w:author="Fabio" w:date="2013-11-14T17:26:00Z">
              <w:rPr>
                <w:rStyle w:val="Hyperlink"/>
                <w:rFonts w:ascii="Arial" w:hAnsi="Arial" w:cs="Arial"/>
                <w:noProof/>
              </w:rPr>
            </w:rPrChange>
          </w:rPr>
          <w:delText>Figura 6 - definição de escolhas do usuário</w:delText>
        </w:r>
        <w:r w:rsidRPr="00766438">
          <w:rPr>
            <w:rFonts w:ascii="Times New Roman" w:hAnsi="Times New Roman"/>
            <w:noProof/>
            <w:webHidden/>
            <w:sz w:val="24"/>
            <w:szCs w:val="24"/>
            <w:rPrChange w:id="547" w:author="Fabio" w:date="2013-11-14T17:26:00Z">
              <w:rPr>
                <w:noProof/>
                <w:webHidden/>
                <w:color w:val="0000FF"/>
                <w:u w:val="single"/>
              </w:rPr>
            </w:rPrChange>
          </w:rPr>
          <w:tab/>
          <w:delText>29</w:delText>
        </w:r>
      </w:del>
    </w:p>
    <w:p w:rsidR="00000000" w:rsidRDefault="00766438">
      <w:pPr>
        <w:pStyle w:val="ndicedeilustraes"/>
        <w:tabs>
          <w:tab w:val="right" w:leader="dot" w:pos="9061"/>
        </w:tabs>
        <w:spacing w:line="360" w:lineRule="auto"/>
        <w:jc w:val="both"/>
        <w:rPr>
          <w:del w:id="548" w:author="fsgomes" w:date="2013-11-14T20:14:00Z"/>
          <w:rFonts w:ascii="Times New Roman" w:eastAsia="Times New Roman" w:hAnsi="Times New Roman"/>
          <w:noProof/>
          <w:sz w:val="24"/>
          <w:szCs w:val="24"/>
          <w:lang w:eastAsia="pt-BR"/>
          <w:rPrChange w:id="549" w:author="Fabio" w:date="2013-11-14T17:26:00Z">
            <w:rPr>
              <w:del w:id="550" w:author="fsgomes" w:date="2013-11-14T20:14:00Z"/>
              <w:rFonts w:eastAsia="Times New Roman"/>
              <w:noProof/>
              <w:lang w:eastAsia="pt-BR"/>
            </w:rPr>
          </w:rPrChange>
        </w:rPr>
        <w:pPrChange w:id="551" w:author="Fabio" w:date="2013-11-14T17:17:00Z">
          <w:pPr>
            <w:pStyle w:val="ndicedeilustraes"/>
            <w:tabs>
              <w:tab w:val="right" w:leader="dot" w:pos="9061"/>
            </w:tabs>
          </w:pPr>
        </w:pPrChange>
      </w:pPr>
      <w:del w:id="552" w:author="fsgomes" w:date="2013-11-14T20:14:00Z">
        <w:r w:rsidRPr="00766438">
          <w:rPr>
            <w:rFonts w:ascii="Times New Roman" w:hAnsi="Times New Roman"/>
            <w:sz w:val="24"/>
            <w:szCs w:val="24"/>
            <w:rPrChange w:id="553" w:author="Fabio" w:date="2013-11-14T17:26:00Z">
              <w:rPr>
                <w:rStyle w:val="Hyperlink"/>
                <w:noProof/>
              </w:rPr>
            </w:rPrChange>
          </w:rPr>
          <w:delText>Figura 7 opções de exibição e impressão da grade</w:delText>
        </w:r>
        <w:r w:rsidRPr="00766438">
          <w:rPr>
            <w:rFonts w:ascii="Times New Roman" w:hAnsi="Times New Roman"/>
            <w:noProof/>
            <w:webHidden/>
            <w:sz w:val="24"/>
            <w:szCs w:val="24"/>
            <w:rPrChange w:id="554" w:author="Fabio" w:date="2013-11-14T17:26:00Z">
              <w:rPr>
                <w:noProof/>
                <w:webHidden/>
                <w:color w:val="0000FF"/>
                <w:u w:val="single"/>
              </w:rPr>
            </w:rPrChange>
          </w:rPr>
          <w:tab/>
          <w:delText>30</w:delText>
        </w:r>
      </w:del>
    </w:p>
    <w:p w:rsidR="00000000" w:rsidRDefault="00766438">
      <w:pPr>
        <w:pStyle w:val="ndicedeilustraes"/>
        <w:tabs>
          <w:tab w:val="right" w:leader="dot" w:pos="9061"/>
        </w:tabs>
        <w:spacing w:line="360" w:lineRule="auto"/>
        <w:jc w:val="both"/>
        <w:rPr>
          <w:del w:id="555" w:author="fsgomes" w:date="2013-11-14T20:14:00Z"/>
          <w:rFonts w:ascii="Times New Roman" w:eastAsia="Times New Roman" w:hAnsi="Times New Roman"/>
          <w:noProof/>
          <w:sz w:val="24"/>
          <w:szCs w:val="24"/>
          <w:lang w:eastAsia="pt-BR"/>
          <w:rPrChange w:id="556" w:author="Fabio" w:date="2013-11-14T17:26:00Z">
            <w:rPr>
              <w:del w:id="557" w:author="fsgomes" w:date="2013-11-14T20:14:00Z"/>
              <w:rFonts w:eastAsia="Times New Roman"/>
              <w:noProof/>
              <w:lang w:eastAsia="pt-BR"/>
            </w:rPr>
          </w:rPrChange>
        </w:rPr>
        <w:pPrChange w:id="558" w:author="Fabio" w:date="2013-11-14T17:17:00Z">
          <w:pPr>
            <w:pStyle w:val="ndicedeilustraes"/>
            <w:tabs>
              <w:tab w:val="right" w:leader="dot" w:pos="9061"/>
            </w:tabs>
          </w:pPr>
        </w:pPrChange>
      </w:pPr>
      <w:del w:id="559" w:author="fsgomes" w:date="2013-11-14T20:14:00Z">
        <w:r w:rsidRPr="00766438">
          <w:rPr>
            <w:rFonts w:ascii="Times New Roman" w:hAnsi="Times New Roman"/>
            <w:sz w:val="24"/>
            <w:szCs w:val="24"/>
            <w:rPrChange w:id="560" w:author="Fabio" w:date="2013-11-14T17:26:00Z">
              <w:rPr>
                <w:rStyle w:val="Hyperlink"/>
                <w:noProof/>
              </w:rPr>
            </w:rPrChange>
          </w:rPr>
          <w:delText>Figura 8- Tutorial / Demonstração para explicação do aplicativo</w:delText>
        </w:r>
        <w:r w:rsidRPr="00766438">
          <w:rPr>
            <w:rFonts w:ascii="Times New Roman" w:hAnsi="Times New Roman"/>
            <w:noProof/>
            <w:webHidden/>
            <w:sz w:val="24"/>
            <w:szCs w:val="24"/>
            <w:rPrChange w:id="561" w:author="Fabio" w:date="2013-11-14T17:26:00Z">
              <w:rPr>
                <w:noProof/>
                <w:webHidden/>
                <w:color w:val="0000FF"/>
                <w:u w:val="single"/>
              </w:rPr>
            </w:rPrChange>
          </w:rPr>
          <w:tab/>
          <w:delText>31</w:delText>
        </w:r>
      </w:del>
    </w:p>
    <w:p w:rsidR="00000000" w:rsidRDefault="00766438">
      <w:pPr>
        <w:pStyle w:val="ndicedeilustraes"/>
        <w:tabs>
          <w:tab w:val="right" w:leader="dot" w:pos="9061"/>
        </w:tabs>
        <w:spacing w:line="360" w:lineRule="auto"/>
        <w:jc w:val="both"/>
        <w:rPr>
          <w:del w:id="562" w:author="fsgomes" w:date="2013-11-14T20:14:00Z"/>
          <w:rFonts w:ascii="Times New Roman" w:eastAsia="Times New Roman" w:hAnsi="Times New Roman"/>
          <w:noProof/>
          <w:sz w:val="24"/>
          <w:szCs w:val="24"/>
          <w:lang w:eastAsia="pt-BR"/>
          <w:rPrChange w:id="563" w:author="Fabio" w:date="2013-11-14T17:26:00Z">
            <w:rPr>
              <w:del w:id="564" w:author="fsgomes" w:date="2013-11-14T20:14:00Z"/>
              <w:rFonts w:eastAsia="Times New Roman"/>
              <w:noProof/>
              <w:lang w:eastAsia="pt-BR"/>
            </w:rPr>
          </w:rPrChange>
        </w:rPr>
        <w:pPrChange w:id="565" w:author="Fabio" w:date="2013-11-14T17:17:00Z">
          <w:pPr>
            <w:pStyle w:val="ndicedeilustraes"/>
            <w:tabs>
              <w:tab w:val="right" w:leader="dot" w:pos="9061"/>
            </w:tabs>
          </w:pPr>
        </w:pPrChange>
      </w:pPr>
      <w:del w:id="566" w:author="fsgomes" w:date="2013-11-14T20:14:00Z">
        <w:r w:rsidRPr="00766438">
          <w:rPr>
            <w:rFonts w:ascii="Times New Roman" w:hAnsi="Times New Roman"/>
            <w:sz w:val="24"/>
            <w:szCs w:val="24"/>
            <w:rPrChange w:id="567" w:author="Fabio" w:date="2013-11-14T17:26:00Z">
              <w:rPr>
                <w:rStyle w:val="Hyperlink"/>
                <w:noProof/>
              </w:rPr>
            </w:rPrChange>
          </w:rPr>
          <w:delText>Figura 9 - Janela com as opções do aplicativo</w:delText>
        </w:r>
        <w:r w:rsidRPr="00766438">
          <w:rPr>
            <w:rFonts w:ascii="Times New Roman" w:hAnsi="Times New Roman"/>
            <w:noProof/>
            <w:webHidden/>
            <w:sz w:val="24"/>
            <w:szCs w:val="24"/>
            <w:rPrChange w:id="568" w:author="Fabio" w:date="2013-11-14T17:26:00Z">
              <w:rPr>
                <w:noProof/>
                <w:webHidden/>
                <w:color w:val="0000FF"/>
                <w:u w:val="single"/>
              </w:rPr>
            </w:rPrChange>
          </w:rPr>
          <w:tab/>
          <w:delText>31</w:delText>
        </w:r>
      </w:del>
    </w:p>
    <w:p w:rsidR="00000000" w:rsidRDefault="00766438">
      <w:pPr>
        <w:pStyle w:val="ndicedeilustraes"/>
        <w:tabs>
          <w:tab w:val="right" w:leader="dot" w:pos="9061"/>
        </w:tabs>
        <w:spacing w:line="360" w:lineRule="auto"/>
        <w:jc w:val="both"/>
        <w:rPr>
          <w:del w:id="569" w:author="fsgomes" w:date="2013-11-14T20:14:00Z"/>
          <w:rFonts w:ascii="Times New Roman" w:eastAsia="Times New Roman" w:hAnsi="Times New Roman"/>
          <w:noProof/>
          <w:sz w:val="24"/>
          <w:szCs w:val="24"/>
          <w:lang w:eastAsia="pt-BR"/>
          <w:rPrChange w:id="570" w:author="Fabio" w:date="2013-11-14T17:26:00Z">
            <w:rPr>
              <w:del w:id="571" w:author="fsgomes" w:date="2013-11-14T20:14:00Z"/>
              <w:rFonts w:eastAsia="Times New Roman"/>
              <w:noProof/>
              <w:lang w:eastAsia="pt-BR"/>
            </w:rPr>
          </w:rPrChange>
        </w:rPr>
        <w:pPrChange w:id="572" w:author="Fabio" w:date="2013-11-14T17:17:00Z">
          <w:pPr>
            <w:pStyle w:val="ndicedeilustraes"/>
            <w:tabs>
              <w:tab w:val="right" w:leader="dot" w:pos="9061"/>
            </w:tabs>
          </w:pPr>
        </w:pPrChange>
      </w:pPr>
      <w:del w:id="573" w:author="fsgomes" w:date="2013-11-14T20:14:00Z">
        <w:r w:rsidRPr="00766438">
          <w:rPr>
            <w:rFonts w:ascii="Times New Roman" w:hAnsi="Times New Roman"/>
            <w:sz w:val="24"/>
            <w:szCs w:val="24"/>
            <w:rPrChange w:id="574" w:author="Fabio" w:date="2013-11-14T17:26:00Z">
              <w:rPr>
                <w:rStyle w:val="Hyperlink"/>
                <w:noProof/>
              </w:rPr>
            </w:rPrChange>
          </w:rPr>
          <w:delText>Figura 10 - Configurações básicas</w:delText>
        </w:r>
        <w:r w:rsidRPr="00766438">
          <w:rPr>
            <w:rFonts w:ascii="Times New Roman" w:hAnsi="Times New Roman"/>
            <w:noProof/>
            <w:webHidden/>
            <w:sz w:val="24"/>
            <w:szCs w:val="24"/>
            <w:rPrChange w:id="575" w:author="Fabio" w:date="2013-11-14T17:26:00Z">
              <w:rPr>
                <w:noProof/>
                <w:webHidden/>
                <w:color w:val="0000FF"/>
                <w:u w:val="single"/>
              </w:rPr>
            </w:rPrChange>
          </w:rPr>
          <w:tab/>
          <w:delText>32</w:delText>
        </w:r>
      </w:del>
    </w:p>
    <w:p w:rsidR="00000000" w:rsidRDefault="00766438">
      <w:pPr>
        <w:pStyle w:val="ndicedeilustraes"/>
        <w:tabs>
          <w:tab w:val="right" w:leader="dot" w:pos="9061"/>
        </w:tabs>
        <w:spacing w:line="360" w:lineRule="auto"/>
        <w:jc w:val="both"/>
        <w:rPr>
          <w:del w:id="576" w:author="fsgomes" w:date="2013-11-14T20:14:00Z"/>
          <w:rFonts w:ascii="Times New Roman" w:eastAsia="Times New Roman" w:hAnsi="Times New Roman"/>
          <w:noProof/>
          <w:sz w:val="24"/>
          <w:szCs w:val="24"/>
          <w:lang w:eastAsia="pt-BR"/>
          <w:rPrChange w:id="577" w:author="Fabio" w:date="2013-11-14T17:26:00Z">
            <w:rPr>
              <w:del w:id="578" w:author="fsgomes" w:date="2013-11-14T20:14:00Z"/>
              <w:rFonts w:eastAsia="Times New Roman"/>
              <w:noProof/>
              <w:lang w:eastAsia="pt-BR"/>
            </w:rPr>
          </w:rPrChange>
        </w:rPr>
        <w:pPrChange w:id="579" w:author="Fabio" w:date="2013-11-14T17:17:00Z">
          <w:pPr>
            <w:pStyle w:val="ndicedeilustraes"/>
            <w:tabs>
              <w:tab w:val="right" w:leader="dot" w:pos="9061"/>
            </w:tabs>
          </w:pPr>
        </w:pPrChange>
      </w:pPr>
      <w:del w:id="580" w:author="fsgomes" w:date="2013-11-14T20:14:00Z">
        <w:r w:rsidRPr="00766438">
          <w:rPr>
            <w:rFonts w:ascii="Times New Roman" w:hAnsi="Times New Roman"/>
            <w:sz w:val="24"/>
            <w:szCs w:val="24"/>
            <w:rPrChange w:id="581" w:author="Fabio" w:date="2013-11-14T17:26:00Z">
              <w:rPr>
                <w:rStyle w:val="Hyperlink"/>
                <w:noProof/>
              </w:rPr>
            </w:rPrChange>
          </w:rPr>
          <w:delText>Figura 11 - Inserção das disciplinas</w:delText>
        </w:r>
        <w:r w:rsidRPr="00766438">
          <w:rPr>
            <w:rFonts w:ascii="Times New Roman" w:hAnsi="Times New Roman"/>
            <w:noProof/>
            <w:webHidden/>
            <w:sz w:val="24"/>
            <w:szCs w:val="24"/>
            <w:rPrChange w:id="582" w:author="Fabio" w:date="2013-11-14T17:26:00Z">
              <w:rPr>
                <w:noProof/>
                <w:webHidden/>
                <w:color w:val="0000FF"/>
                <w:u w:val="single"/>
              </w:rPr>
            </w:rPrChange>
          </w:rPr>
          <w:tab/>
          <w:delText>33</w:delText>
        </w:r>
      </w:del>
    </w:p>
    <w:p w:rsidR="00000000" w:rsidRDefault="00766438">
      <w:pPr>
        <w:pStyle w:val="ndicedeilustraes"/>
        <w:tabs>
          <w:tab w:val="right" w:leader="dot" w:pos="9061"/>
        </w:tabs>
        <w:spacing w:line="360" w:lineRule="auto"/>
        <w:jc w:val="both"/>
        <w:rPr>
          <w:del w:id="583" w:author="fsgomes" w:date="2013-11-14T20:14:00Z"/>
          <w:rFonts w:ascii="Times New Roman" w:eastAsia="Times New Roman" w:hAnsi="Times New Roman"/>
          <w:noProof/>
          <w:sz w:val="24"/>
          <w:szCs w:val="24"/>
          <w:lang w:eastAsia="pt-BR"/>
          <w:rPrChange w:id="584" w:author="Fabio" w:date="2013-11-14T17:26:00Z">
            <w:rPr>
              <w:del w:id="585" w:author="fsgomes" w:date="2013-11-14T20:14:00Z"/>
              <w:rFonts w:eastAsia="Times New Roman"/>
              <w:noProof/>
              <w:lang w:eastAsia="pt-BR"/>
            </w:rPr>
          </w:rPrChange>
        </w:rPr>
        <w:pPrChange w:id="586" w:author="Fabio" w:date="2013-11-14T17:17:00Z">
          <w:pPr>
            <w:pStyle w:val="ndicedeilustraes"/>
            <w:tabs>
              <w:tab w:val="right" w:leader="dot" w:pos="9061"/>
            </w:tabs>
          </w:pPr>
        </w:pPrChange>
      </w:pPr>
      <w:del w:id="587" w:author="fsgomes" w:date="2013-11-14T20:14:00Z">
        <w:r w:rsidRPr="00766438">
          <w:rPr>
            <w:rFonts w:ascii="Times New Roman" w:hAnsi="Times New Roman"/>
            <w:sz w:val="24"/>
            <w:szCs w:val="24"/>
            <w:rPrChange w:id="588" w:author="Fabio" w:date="2013-11-14T17:26:00Z">
              <w:rPr>
                <w:rStyle w:val="Hyperlink"/>
                <w:noProof/>
              </w:rPr>
            </w:rPrChange>
          </w:rPr>
          <w:delText>Figura 12 - Inserção de professores</w:delText>
        </w:r>
        <w:r w:rsidRPr="00766438">
          <w:rPr>
            <w:rFonts w:ascii="Times New Roman" w:hAnsi="Times New Roman"/>
            <w:noProof/>
            <w:webHidden/>
            <w:sz w:val="24"/>
            <w:szCs w:val="24"/>
            <w:rPrChange w:id="589" w:author="Fabio" w:date="2013-11-14T17:26:00Z">
              <w:rPr>
                <w:noProof/>
                <w:webHidden/>
                <w:color w:val="0000FF"/>
                <w:u w:val="single"/>
              </w:rPr>
            </w:rPrChange>
          </w:rPr>
          <w:tab/>
          <w:delText>33</w:delText>
        </w:r>
      </w:del>
    </w:p>
    <w:p w:rsidR="00000000" w:rsidRDefault="00766438">
      <w:pPr>
        <w:pStyle w:val="ndicedeilustraes"/>
        <w:tabs>
          <w:tab w:val="right" w:leader="dot" w:pos="9061"/>
        </w:tabs>
        <w:spacing w:line="360" w:lineRule="auto"/>
        <w:jc w:val="both"/>
        <w:rPr>
          <w:del w:id="590" w:author="fsgomes" w:date="2013-11-14T20:14:00Z"/>
          <w:rFonts w:ascii="Times New Roman" w:eastAsia="Times New Roman" w:hAnsi="Times New Roman"/>
          <w:noProof/>
          <w:sz w:val="24"/>
          <w:szCs w:val="24"/>
          <w:lang w:eastAsia="pt-BR"/>
          <w:rPrChange w:id="591" w:author="Fabio" w:date="2013-11-14T17:26:00Z">
            <w:rPr>
              <w:del w:id="592" w:author="fsgomes" w:date="2013-11-14T20:14:00Z"/>
              <w:rFonts w:eastAsia="Times New Roman"/>
              <w:noProof/>
              <w:lang w:eastAsia="pt-BR"/>
            </w:rPr>
          </w:rPrChange>
        </w:rPr>
        <w:pPrChange w:id="593" w:author="Fabio" w:date="2013-11-14T17:17:00Z">
          <w:pPr>
            <w:pStyle w:val="ndicedeilustraes"/>
            <w:tabs>
              <w:tab w:val="right" w:leader="dot" w:pos="9061"/>
            </w:tabs>
          </w:pPr>
        </w:pPrChange>
      </w:pPr>
      <w:del w:id="594" w:author="fsgomes" w:date="2013-11-14T20:14:00Z">
        <w:r w:rsidRPr="00766438">
          <w:rPr>
            <w:rFonts w:ascii="Times New Roman" w:hAnsi="Times New Roman"/>
            <w:sz w:val="24"/>
            <w:szCs w:val="24"/>
            <w:rPrChange w:id="595" w:author="Fabio" w:date="2013-11-14T17:26:00Z">
              <w:rPr>
                <w:rStyle w:val="Hyperlink"/>
                <w:noProof/>
              </w:rPr>
            </w:rPrChange>
          </w:rPr>
          <w:delText>Figura 13 - Grade pronta</w:delText>
        </w:r>
        <w:r w:rsidRPr="00766438">
          <w:rPr>
            <w:rFonts w:ascii="Times New Roman" w:hAnsi="Times New Roman"/>
            <w:noProof/>
            <w:webHidden/>
            <w:sz w:val="24"/>
            <w:szCs w:val="24"/>
            <w:rPrChange w:id="596" w:author="Fabio" w:date="2013-11-14T17:26:00Z">
              <w:rPr>
                <w:noProof/>
                <w:webHidden/>
                <w:color w:val="0000FF"/>
                <w:u w:val="single"/>
              </w:rPr>
            </w:rPrChange>
          </w:rPr>
          <w:tab/>
          <w:delText>34</w:delText>
        </w:r>
      </w:del>
    </w:p>
    <w:p w:rsidR="00000000" w:rsidRDefault="00766438">
      <w:pPr>
        <w:pStyle w:val="ndicedeilustraes"/>
        <w:tabs>
          <w:tab w:val="right" w:leader="dot" w:pos="9061"/>
        </w:tabs>
        <w:spacing w:line="360" w:lineRule="auto"/>
        <w:rPr>
          <w:rFonts w:ascii="Times New Roman" w:hAnsi="Times New Roman"/>
          <w:sz w:val="24"/>
          <w:szCs w:val="24"/>
          <w:rPrChange w:id="597" w:author="Fabio" w:date="2013-11-14T17:26:00Z">
            <w:rPr>
              <w:rFonts w:ascii="Times New Roman" w:hAnsi="Times New Roman"/>
              <w:b/>
              <w:sz w:val="24"/>
              <w:szCs w:val="24"/>
            </w:rPr>
          </w:rPrChange>
        </w:rPr>
        <w:pPrChange w:id="598" w:author="Fabio" w:date="2013-11-14T17:17:00Z">
          <w:pPr>
            <w:spacing w:line="360" w:lineRule="auto"/>
          </w:pPr>
        </w:pPrChange>
      </w:pPr>
      <w:del w:id="599" w:author="fsgomes" w:date="2013-11-14T20:31:00Z">
        <w:r w:rsidRPr="00766438" w:rsidDel="00EF1732">
          <w:rPr>
            <w:rFonts w:ascii="Times New Roman" w:hAnsi="Times New Roman"/>
            <w:sz w:val="24"/>
            <w:szCs w:val="24"/>
            <w:rPrChange w:id="600" w:author="Fabio" w:date="2013-11-14T17:26:00Z">
              <w:rPr>
                <w:rFonts w:ascii="Times New Roman" w:hAnsi="Times New Roman"/>
                <w:b/>
                <w:color w:val="0000FF"/>
                <w:sz w:val="24"/>
                <w:szCs w:val="24"/>
                <w:u w:val="single"/>
              </w:rPr>
            </w:rPrChange>
          </w:rPr>
          <w:fldChar w:fldCharType="end"/>
        </w:r>
      </w:del>
    </w:p>
    <w:p w:rsidR="001773A5" w:rsidRDefault="00766438">
      <w:pPr>
        <w:pStyle w:val="ndicedeilustraes"/>
        <w:tabs>
          <w:tab w:val="right" w:leader="dot" w:pos="9061"/>
        </w:tabs>
        <w:rPr>
          <w:rFonts w:asciiTheme="minorHAnsi" w:eastAsiaTheme="minorEastAsia" w:hAnsiTheme="minorHAnsi" w:cstheme="minorBidi"/>
          <w:noProof/>
          <w:lang w:eastAsia="pt-BR"/>
        </w:rPr>
      </w:pPr>
      <w:r w:rsidRPr="00864FA3">
        <w:rPr>
          <w:rFonts w:ascii="Times New Roman" w:hAnsi="Times New Roman"/>
          <w:sz w:val="24"/>
          <w:szCs w:val="24"/>
        </w:rPr>
        <w:fldChar w:fldCharType="begin"/>
      </w:r>
      <w:r w:rsidR="007F6915" w:rsidRPr="00864FA3">
        <w:rPr>
          <w:rFonts w:ascii="Times New Roman" w:hAnsi="Times New Roman"/>
          <w:sz w:val="24"/>
          <w:szCs w:val="24"/>
        </w:rPr>
        <w:instrText xml:space="preserve"> TOC \h \z \c "Figura" </w:instrText>
      </w:r>
      <w:r w:rsidRPr="00864FA3">
        <w:rPr>
          <w:rFonts w:ascii="Times New Roman" w:hAnsi="Times New Roman"/>
          <w:sz w:val="24"/>
          <w:szCs w:val="24"/>
        </w:rPr>
        <w:fldChar w:fldCharType="separate"/>
      </w:r>
      <w:hyperlink w:anchor="_Toc374447967" w:history="1">
        <w:r w:rsidR="001773A5" w:rsidRPr="008B307B">
          <w:rPr>
            <w:rStyle w:val="Hyperlink"/>
            <w:rFonts w:ascii="Times New Roman" w:hAnsi="Times New Roman"/>
            <w:noProof/>
          </w:rPr>
          <w:t>Figura 1 - Relação entre DNA e RNA</w:t>
        </w:r>
        <w:r w:rsidR="001773A5">
          <w:rPr>
            <w:noProof/>
            <w:webHidden/>
          </w:rPr>
          <w:tab/>
        </w:r>
        <w:r>
          <w:rPr>
            <w:noProof/>
            <w:webHidden/>
          </w:rPr>
          <w:fldChar w:fldCharType="begin"/>
        </w:r>
        <w:r w:rsidR="001773A5">
          <w:rPr>
            <w:noProof/>
            <w:webHidden/>
          </w:rPr>
          <w:instrText xml:space="preserve"> PAGEREF _Toc374447967 \h </w:instrText>
        </w:r>
        <w:r>
          <w:rPr>
            <w:noProof/>
            <w:webHidden/>
          </w:rPr>
        </w:r>
        <w:r>
          <w:rPr>
            <w:noProof/>
            <w:webHidden/>
          </w:rPr>
          <w:fldChar w:fldCharType="separate"/>
        </w:r>
        <w:r w:rsidR="00F44E29">
          <w:rPr>
            <w:noProof/>
            <w:webHidden/>
          </w:rPr>
          <w:t>26</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68" w:history="1">
        <w:r w:rsidR="001773A5" w:rsidRPr="008B307B">
          <w:rPr>
            <w:rStyle w:val="Hyperlink"/>
            <w:rFonts w:ascii="Times New Roman" w:hAnsi="Times New Roman"/>
            <w:noProof/>
          </w:rPr>
          <w:t xml:space="preserve">Figura 2 - Processo completo de </w:t>
        </w:r>
        <w:r w:rsidR="001773A5" w:rsidRPr="008B307B">
          <w:rPr>
            <w:rStyle w:val="Hyperlink"/>
            <w:rFonts w:ascii="Times New Roman" w:hAnsi="Times New Roman"/>
            <w:i/>
            <w:noProof/>
          </w:rPr>
          <w:t>crossover</w:t>
        </w:r>
        <w:r w:rsidR="001773A5">
          <w:rPr>
            <w:noProof/>
            <w:webHidden/>
          </w:rPr>
          <w:tab/>
        </w:r>
        <w:r>
          <w:rPr>
            <w:noProof/>
            <w:webHidden/>
          </w:rPr>
          <w:fldChar w:fldCharType="begin"/>
        </w:r>
        <w:r w:rsidR="001773A5">
          <w:rPr>
            <w:noProof/>
            <w:webHidden/>
          </w:rPr>
          <w:instrText xml:space="preserve"> PAGEREF _Toc374447968 \h </w:instrText>
        </w:r>
        <w:r>
          <w:rPr>
            <w:noProof/>
            <w:webHidden/>
          </w:rPr>
        </w:r>
        <w:r>
          <w:rPr>
            <w:noProof/>
            <w:webHidden/>
          </w:rPr>
          <w:fldChar w:fldCharType="separate"/>
        </w:r>
        <w:r w:rsidR="00F44E29">
          <w:rPr>
            <w:noProof/>
            <w:webHidden/>
          </w:rPr>
          <w:t>27</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69" w:history="1">
        <w:r w:rsidR="001773A5" w:rsidRPr="008B307B">
          <w:rPr>
            <w:rStyle w:val="Hyperlink"/>
            <w:rFonts w:ascii="Times New Roman" w:hAnsi="Times New Roman"/>
            <w:noProof/>
          </w:rPr>
          <w:t xml:space="preserve">Figura 3 - Dois cromossomos realizando o </w:t>
        </w:r>
        <w:r w:rsidR="001773A5" w:rsidRPr="008B307B">
          <w:rPr>
            <w:rStyle w:val="Hyperlink"/>
            <w:rFonts w:ascii="Times New Roman" w:hAnsi="Times New Roman"/>
            <w:i/>
            <w:noProof/>
          </w:rPr>
          <w:t>crossover</w:t>
        </w:r>
        <w:r w:rsidR="001773A5">
          <w:rPr>
            <w:noProof/>
            <w:webHidden/>
          </w:rPr>
          <w:tab/>
        </w:r>
        <w:r>
          <w:rPr>
            <w:noProof/>
            <w:webHidden/>
          </w:rPr>
          <w:fldChar w:fldCharType="begin"/>
        </w:r>
        <w:r w:rsidR="001773A5">
          <w:rPr>
            <w:noProof/>
            <w:webHidden/>
          </w:rPr>
          <w:instrText xml:space="preserve"> PAGEREF _Toc374447969 \h </w:instrText>
        </w:r>
        <w:r>
          <w:rPr>
            <w:noProof/>
            <w:webHidden/>
          </w:rPr>
        </w:r>
        <w:r>
          <w:rPr>
            <w:noProof/>
            <w:webHidden/>
          </w:rPr>
          <w:fldChar w:fldCharType="separate"/>
        </w:r>
        <w:r w:rsidR="00F44E29">
          <w:rPr>
            <w:noProof/>
            <w:webHidden/>
          </w:rPr>
          <w:t>28</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0" w:history="1">
        <w:r w:rsidR="001773A5" w:rsidRPr="008B307B">
          <w:rPr>
            <w:rStyle w:val="Hyperlink"/>
            <w:rFonts w:ascii="Times New Roman" w:hAnsi="Times New Roman"/>
            <w:noProof/>
          </w:rPr>
          <w:t>Figura 4 - Exemplo de ator</w:t>
        </w:r>
        <w:r w:rsidR="001773A5">
          <w:rPr>
            <w:noProof/>
            <w:webHidden/>
          </w:rPr>
          <w:tab/>
        </w:r>
        <w:r>
          <w:rPr>
            <w:noProof/>
            <w:webHidden/>
          </w:rPr>
          <w:fldChar w:fldCharType="begin"/>
        </w:r>
        <w:r w:rsidR="001773A5">
          <w:rPr>
            <w:noProof/>
            <w:webHidden/>
          </w:rPr>
          <w:instrText xml:space="preserve"> PAGEREF _Toc374447970 \h </w:instrText>
        </w:r>
        <w:r>
          <w:rPr>
            <w:noProof/>
            <w:webHidden/>
          </w:rPr>
        </w:r>
        <w:r>
          <w:rPr>
            <w:noProof/>
            <w:webHidden/>
          </w:rPr>
          <w:fldChar w:fldCharType="separate"/>
        </w:r>
        <w:r w:rsidR="00F44E29">
          <w:rPr>
            <w:noProof/>
            <w:webHidden/>
          </w:rPr>
          <w:t>37</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1" w:history="1">
        <w:r w:rsidR="001773A5" w:rsidRPr="008B307B">
          <w:rPr>
            <w:rStyle w:val="Hyperlink"/>
            <w:rFonts w:ascii="Times New Roman" w:hAnsi="Times New Roman"/>
            <w:noProof/>
          </w:rPr>
          <w:t>Figura 5 - Exemplo de caso de uso</w:t>
        </w:r>
        <w:r w:rsidR="001773A5">
          <w:rPr>
            <w:noProof/>
            <w:webHidden/>
          </w:rPr>
          <w:tab/>
        </w:r>
        <w:r>
          <w:rPr>
            <w:noProof/>
            <w:webHidden/>
          </w:rPr>
          <w:fldChar w:fldCharType="begin"/>
        </w:r>
        <w:r w:rsidR="001773A5">
          <w:rPr>
            <w:noProof/>
            <w:webHidden/>
          </w:rPr>
          <w:instrText xml:space="preserve"> PAGEREF _Toc374447971 \h </w:instrText>
        </w:r>
        <w:r>
          <w:rPr>
            <w:noProof/>
            <w:webHidden/>
          </w:rPr>
        </w:r>
        <w:r>
          <w:rPr>
            <w:noProof/>
            <w:webHidden/>
          </w:rPr>
          <w:fldChar w:fldCharType="separate"/>
        </w:r>
        <w:r w:rsidR="00F44E29">
          <w:rPr>
            <w:noProof/>
            <w:webHidden/>
          </w:rPr>
          <w:t>37</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2" w:history="1">
        <w:r w:rsidR="001773A5" w:rsidRPr="008B307B">
          <w:rPr>
            <w:rStyle w:val="Hyperlink"/>
            <w:rFonts w:ascii="Times New Roman" w:hAnsi="Times New Roman"/>
            <w:noProof/>
          </w:rPr>
          <w:t>Figura 6 - Exemplo de Diagrama de Caso de Uso</w:t>
        </w:r>
        <w:r w:rsidR="001773A5">
          <w:rPr>
            <w:noProof/>
            <w:webHidden/>
          </w:rPr>
          <w:tab/>
        </w:r>
        <w:r>
          <w:rPr>
            <w:noProof/>
            <w:webHidden/>
          </w:rPr>
          <w:fldChar w:fldCharType="begin"/>
        </w:r>
        <w:r w:rsidR="001773A5">
          <w:rPr>
            <w:noProof/>
            <w:webHidden/>
          </w:rPr>
          <w:instrText xml:space="preserve"> PAGEREF _Toc374447972 \h </w:instrText>
        </w:r>
        <w:r>
          <w:rPr>
            <w:noProof/>
            <w:webHidden/>
          </w:rPr>
        </w:r>
        <w:r>
          <w:rPr>
            <w:noProof/>
            <w:webHidden/>
          </w:rPr>
          <w:fldChar w:fldCharType="separate"/>
        </w:r>
        <w:r w:rsidR="00F44E29">
          <w:rPr>
            <w:noProof/>
            <w:webHidden/>
          </w:rPr>
          <w:t>38</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3" w:history="1">
        <w:r w:rsidR="001773A5" w:rsidRPr="008B307B">
          <w:rPr>
            <w:rStyle w:val="Hyperlink"/>
            <w:rFonts w:ascii="Times New Roman" w:hAnsi="Times New Roman"/>
            <w:noProof/>
          </w:rPr>
          <w:t>Figura 7 - Exemplo de Classe</w:t>
        </w:r>
        <w:r w:rsidR="001773A5">
          <w:rPr>
            <w:noProof/>
            <w:webHidden/>
          </w:rPr>
          <w:tab/>
        </w:r>
        <w:r>
          <w:rPr>
            <w:noProof/>
            <w:webHidden/>
          </w:rPr>
          <w:fldChar w:fldCharType="begin"/>
        </w:r>
        <w:r w:rsidR="001773A5">
          <w:rPr>
            <w:noProof/>
            <w:webHidden/>
          </w:rPr>
          <w:instrText xml:space="preserve"> PAGEREF _Toc374447973 \h </w:instrText>
        </w:r>
        <w:r>
          <w:rPr>
            <w:noProof/>
            <w:webHidden/>
          </w:rPr>
        </w:r>
        <w:r>
          <w:rPr>
            <w:noProof/>
            <w:webHidden/>
          </w:rPr>
          <w:fldChar w:fldCharType="separate"/>
        </w:r>
        <w:r w:rsidR="00F44E29">
          <w:rPr>
            <w:noProof/>
            <w:webHidden/>
          </w:rPr>
          <w:t>39</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4" w:history="1">
        <w:r w:rsidR="001773A5" w:rsidRPr="008B307B">
          <w:rPr>
            <w:rStyle w:val="Hyperlink"/>
            <w:rFonts w:ascii="Times New Roman" w:hAnsi="Times New Roman"/>
            <w:noProof/>
          </w:rPr>
          <w:t>Figura 8 - Exemplo de Diagrama de Classes</w:t>
        </w:r>
        <w:r w:rsidR="001773A5">
          <w:rPr>
            <w:noProof/>
            <w:webHidden/>
          </w:rPr>
          <w:tab/>
        </w:r>
        <w:r>
          <w:rPr>
            <w:noProof/>
            <w:webHidden/>
          </w:rPr>
          <w:fldChar w:fldCharType="begin"/>
        </w:r>
        <w:r w:rsidR="001773A5">
          <w:rPr>
            <w:noProof/>
            <w:webHidden/>
          </w:rPr>
          <w:instrText xml:space="preserve"> PAGEREF _Toc374447974 \h </w:instrText>
        </w:r>
        <w:r>
          <w:rPr>
            <w:noProof/>
            <w:webHidden/>
          </w:rPr>
        </w:r>
        <w:r>
          <w:rPr>
            <w:noProof/>
            <w:webHidden/>
          </w:rPr>
          <w:fldChar w:fldCharType="separate"/>
        </w:r>
        <w:r w:rsidR="00F44E29">
          <w:rPr>
            <w:noProof/>
            <w:webHidden/>
          </w:rPr>
          <w:t>39</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5" w:history="1">
        <w:r w:rsidR="001773A5" w:rsidRPr="008B307B">
          <w:rPr>
            <w:rStyle w:val="Hyperlink"/>
            <w:rFonts w:ascii="Times New Roman" w:hAnsi="Times New Roman"/>
            <w:noProof/>
          </w:rPr>
          <w:t>Figura 9 - Exemplo de Objeto</w:t>
        </w:r>
        <w:r w:rsidR="001773A5">
          <w:rPr>
            <w:noProof/>
            <w:webHidden/>
          </w:rPr>
          <w:tab/>
        </w:r>
        <w:r>
          <w:rPr>
            <w:noProof/>
            <w:webHidden/>
          </w:rPr>
          <w:fldChar w:fldCharType="begin"/>
        </w:r>
        <w:r w:rsidR="001773A5">
          <w:rPr>
            <w:noProof/>
            <w:webHidden/>
          </w:rPr>
          <w:instrText xml:space="preserve"> PAGEREF _Toc374447975 \h </w:instrText>
        </w:r>
        <w:r>
          <w:rPr>
            <w:noProof/>
            <w:webHidden/>
          </w:rPr>
        </w:r>
        <w:r>
          <w:rPr>
            <w:noProof/>
            <w:webHidden/>
          </w:rPr>
          <w:fldChar w:fldCharType="separate"/>
        </w:r>
        <w:r w:rsidR="00F44E29">
          <w:rPr>
            <w:noProof/>
            <w:webHidden/>
          </w:rPr>
          <w:t>40</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6" w:history="1">
        <w:r w:rsidR="001773A5" w:rsidRPr="008B307B">
          <w:rPr>
            <w:rStyle w:val="Hyperlink"/>
            <w:rFonts w:ascii="Times New Roman" w:hAnsi="Times New Roman"/>
            <w:noProof/>
          </w:rPr>
          <w:t>Figura 10 - Exemplo de Diagrama de Objetos</w:t>
        </w:r>
        <w:r w:rsidR="001773A5">
          <w:rPr>
            <w:noProof/>
            <w:webHidden/>
          </w:rPr>
          <w:tab/>
        </w:r>
        <w:r>
          <w:rPr>
            <w:noProof/>
            <w:webHidden/>
          </w:rPr>
          <w:fldChar w:fldCharType="begin"/>
        </w:r>
        <w:r w:rsidR="001773A5">
          <w:rPr>
            <w:noProof/>
            <w:webHidden/>
          </w:rPr>
          <w:instrText xml:space="preserve"> PAGEREF _Toc374447976 \h </w:instrText>
        </w:r>
        <w:r>
          <w:rPr>
            <w:noProof/>
            <w:webHidden/>
          </w:rPr>
        </w:r>
        <w:r>
          <w:rPr>
            <w:noProof/>
            <w:webHidden/>
          </w:rPr>
          <w:fldChar w:fldCharType="separate"/>
        </w:r>
        <w:r w:rsidR="00F44E29">
          <w:rPr>
            <w:noProof/>
            <w:webHidden/>
          </w:rPr>
          <w:t>40</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7" w:history="1">
        <w:r w:rsidR="001773A5" w:rsidRPr="008B307B">
          <w:rPr>
            <w:rStyle w:val="Hyperlink"/>
            <w:rFonts w:ascii="Times New Roman" w:hAnsi="Times New Roman"/>
            <w:noProof/>
          </w:rPr>
          <w:t>Figura 11 - Exemplo de Diagrama de Sequência</w:t>
        </w:r>
        <w:r w:rsidR="001773A5">
          <w:rPr>
            <w:noProof/>
            <w:webHidden/>
          </w:rPr>
          <w:tab/>
        </w:r>
        <w:r>
          <w:rPr>
            <w:noProof/>
            <w:webHidden/>
          </w:rPr>
          <w:fldChar w:fldCharType="begin"/>
        </w:r>
        <w:r w:rsidR="001773A5">
          <w:rPr>
            <w:noProof/>
            <w:webHidden/>
          </w:rPr>
          <w:instrText xml:space="preserve"> PAGEREF _Toc374447977 \h </w:instrText>
        </w:r>
        <w:r>
          <w:rPr>
            <w:noProof/>
            <w:webHidden/>
          </w:rPr>
        </w:r>
        <w:r>
          <w:rPr>
            <w:noProof/>
            <w:webHidden/>
          </w:rPr>
          <w:fldChar w:fldCharType="separate"/>
        </w:r>
        <w:r w:rsidR="00F44E29">
          <w:rPr>
            <w:noProof/>
            <w:webHidden/>
          </w:rPr>
          <w:t>41</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8" w:history="1">
        <w:r w:rsidR="001773A5" w:rsidRPr="008B307B">
          <w:rPr>
            <w:rStyle w:val="Hyperlink"/>
            <w:rFonts w:ascii="Times New Roman" w:hAnsi="Times New Roman"/>
            <w:noProof/>
          </w:rPr>
          <w:t>Figura 12 - Modelo de Entidade Relacionamento</w:t>
        </w:r>
        <w:r w:rsidR="001773A5">
          <w:rPr>
            <w:noProof/>
            <w:webHidden/>
          </w:rPr>
          <w:tab/>
        </w:r>
        <w:r>
          <w:rPr>
            <w:noProof/>
            <w:webHidden/>
          </w:rPr>
          <w:fldChar w:fldCharType="begin"/>
        </w:r>
        <w:r w:rsidR="001773A5">
          <w:rPr>
            <w:noProof/>
            <w:webHidden/>
          </w:rPr>
          <w:instrText xml:space="preserve"> PAGEREF _Toc374447978 \h </w:instrText>
        </w:r>
        <w:r>
          <w:rPr>
            <w:noProof/>
            <w:webHidden/>
          </w:rPr>
        </w:r>
        <w:r>
          <w:rPr>
            <w:noProof/>
            <w:webHidden/>
          </w:rPr>
          <w:fldChar w:fldCharType="separate"/>
        </w:r>
        <w:r w:rsidR="00F44E29">
          <w:rPr>
            <w:noProof/>
            <w:webHidden/>
          </w:rPr>
          <w:t>50</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79" w:history="1">
        <w:r w:rsidR="001773A5" w:rsidRPr="008B307B">
          <w:rPr>
            <w:rStyle w:val="Hyperlink"/>
            <w:rFonts w:ascii="Times New Roman" w:hAnsi="Times New Roman"/>
            <w:noProof/>
          </w:rPr>
          <w:t>Figura 13 - Diagrama de Caso de Uso</w:t>
        </w:r>
        <w:r w:rsidR="001773A5">
          <w:rPr>
            <w:noProof/>
            <w:webHidden/>
          </w:rPr>
          <w:tab/>
        </w:r>
        <w:r>
          <w:rPr>
            <w:noProof/>
            <w:webHidden/>
          </w:rPr>
          <w:fldChar w:fldCharType="begin"/>
        </w:r>
        <w:r w:rsidR="001773A5">
          <w:rPr>
            <w:noProof/>
            <w:webHidden/>
          </w:rPr>
          <w:instrText xml:space="preserve"> PAGEREF _Toc374447979 \h </w:instrText>
        </w:r>
        <w:r>
          <w:rPr>
            <w:noProof/>
            <w:webHidden/>
          </w:rPr>
        </w:r>
        <w:r>
          <w:rPr>
            <w:noProof/>
            <w:webHidden/>
          </w:rPr>
          <w:fldChar w:fldCharType="separate"/>
        </w:r>
        <w:r w:rsidR="00F44E29">
          <w:rPr>
            <w:noProof/>
            <w:webHidden/>
          </w:rPr>
          <w:t>59</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0" w:history="1">
        <w:r w:rsidR="001773A5" w:rsidRPr="008B307B">
          <w:rPr>
            <w:rStyle w:val="Hyperlink"/>
            <w:rFonts w:ascii="Times New Roman" w:hAnsi="Times New Roman"/>
            <w:noProof/>
          </w:rPr>
          <w:t>Figura 14 - Diagrama GA</w:t>
        </w:r>
        <w:r w:rsidR="001773A5">
          <w:rPr>
            <w:noProof/>
            <w:webHidden/>
          </w:rPr>
          <w:tab/>
        </w:r>
        <w:r>
          <w:rPr>
            <w:noProof/>
            <w:webHidden/>
          </w:rPr>
          <w:fldChar w:fldCharType="begin"/>
        </w:r>
        <w:r w:rsidR="001773A5">
          <w:rPr>
            <w:noProof/>
            <w:webHidden/>
          </w:rPr>
          <w:instrText xml:space="preserve"> PAGEREF _Toc374447980 \h </w:instrText>
        </w:r>
        <w:r>
          <w:rPr>
            <w:noProof/>
            <w:webHidden/>
          </w:rPr>
        </w:r>
        <w:r>
          <w:rPr>
            <w:noProof/>
            <w:webHidden/>
          </w:rPr>
          <w:fldChar w:fldCharType="separate"/>
        </w:r>
        <w:r w:rsidR="00F44E29">
          <w:rPr>
            <w:noProof/>
            <w:webHidden/>
          </w:rPr>
          <w:t>66</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1" w:history="1">
        <w:r w:rsidR="001773A5" w:rsidRPr="008B307B">
          <w:rPr>
            <w:rStyle w:val="Hyperlink"/>
            <w:rFonts w:ascii="Times New Roman" w:hAnsi="Times New Roman"/>
            <w:noProof/>
          </w:rPr>
          <w:t>Figura 15 - Diagrama DAO</w:t>
        </w:r>
        <w:r w:rsidR="001773A5">
          <w:rPr>
            <w:noProof/>
            <w:webHidden/>
          </w:rPr>
          <w:tab/>
        </w:r>
        <w:r>
          <w:rPr>
            <w:noProof/>
            <w:webHidden/>
          </w:rPr>
          <w:fldChar w:fldCharType="begin"/>
        </w:r>
        <w:r w:rsidR="001773A5">
          <w:rPr>
            <w:noProof/>
            <w:webHidden/>
          </w:rPr>
          <w:instrText xml:space="preserve"> PAGEREF _Toc374447981 \h </w:instrText>
        </w:r>
        <w:r>
          <w:rPr>
            <w:noProof/>
            <w:webHidden/>
          </w:rPr>
        </w:r>
        <w:r>
          <w:rPr>
            <w:noProof/>
            <w:webHidden/>
          </w:rPr>
          <w:fldChar w:fldCharType="separate"/>
        </w:r>
        <w:r w:rsidR="00F44E29">
          <w:rPr>
            <w:noProof/>
            <w:webHidden/>
          </w:rPr>
          <w:t>67</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2" w:history="1">
        <w:r w:rsidR="001773A5" w:rsidRPr="008B307B">
          <w:rPr>
            <w:rStyle w:val="Hyperlink"/>
            <w:rFonts w:ascii="Times New Roman" w:hAnsi="Times New Roman"/>
            <w:noProof/>
          </w:rPr>
          <w:t>Figura 16 - Diagrama de sequência atualizarProfessor</w:t>
        </w:r>
        <w:r w:rsidR="001773A5">
          <w:rPr>
            <w:noProof/>
            <w:webHidden/>
          </w:rPr>
          <w:tab/>
        </w:r>
        <w:r>
          <w:rPr>
            <w:noProof/>
            <w:webHidden/>
          </w:rPr>
          <w:fldChar w:fldCharType="begin"/>
        </w:r>
        <w:r w:rsidR="001773A5">
          <w:rPr>
            <w:noProof/>
            <w:webHidden/>
          </w:rPr>
          <w:instrText xml:space="preserve"> PAGEREF _Toc374447982 \h </w:instrText>
        </w:r>
        <w:r>
          <w:rPr>
            <w:noProof/>
            <w:webHidden/>
          </w:rPr>
        </w:r>
        <w:r>
          <w:rPr>
            <w:noProof/>
            <w:webHidden/>
          </w:rPr>
          <w:fldChar w:fldCharType="separate"/>
        </w:r>
        <w:r w:rsidR="00F44E29">
          <w:rPr>
            <w:noProof/>
            <w:webHidden/>
          </w:rPr>
          <w:t>68</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3" w:history="1">
        <w:r w:rsidR="001773A5" w:rsidRPr="008B307B">
          <w:rPr>
            <w:rStyle w:val="Hyperlink"/>
            <w:rFonts w:ascii="Times New Roman" w:hAnsi="Times New Roman"/>
            <w:noProof/>
          </w:rPr>
          <w:t>Figura 17 - Diagrama de sequência atualizaCurso</w:t>
        </w:r>
        <w:r w:rsidR="001773A5">
          <w:rPr>
            <w:noProof/>
            <w:webHidden/>
          </w:rPr>
          <w:tab/>
        </w:r>
        <w:r>
          <w:rPr>
            <w:noProof/>
            <w:webHidden/>
          </w:rPr>
          <w:fldChar w:fldCharType="begin"/>
        </w:r>
        <w:r w:rsidR="001773A5">
          <w:rPr>
            <w:noProof/>
            <w:webHidden/>
          </w:rPr>
          <w:instrText xml:space="preserve"> PAGEREF _Toc374447983 \h </w:instrText>
        </w:r>
        <w:r>
          <w:rPr>
            <w:noProof/>
            <w:webHidden/>
          </w:rPr>
        </w:r>
        <w:r>
          <w:rPr>
            <w:noProof/>
            <w:webHidden/>
          </w:rPr>
          <w:fldChar w:fldCharType="separate"/>
        </w:r>
        <w:r w:rsidR="00F44E29">
          <w:rPr>
            <w:noProof/>
            <w:webHidden/>
          </w:rPr>
          <w:t>69</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4" w:history="1">
        <w:r w:rsidR="001773A5" w:rsidRPr="008B307B">
          <w:rPr>
            <w:rStyle w:val="Hyperlink"/>
            <w:rFonts w:ascii="Times New Roman" w:hAnsi="Times New Roman"/>
            <w:noProof/>
          </w:rPr>
          <w:t>Figura 18- Diagrama de sequência DelCurso</w:t>
        </w:r>
        <w:r w:rsidR="001773A5">
          <w:rPr>
            <w:noProof/>
            <w:webHidden/>
          </w:rPr>
          <w:tab/>
        </w:r>
        <w:r>
          <w:rPr>
            <w:noProof/>
            <w:webHidden/>
          </w:rPr>
          <w:fldChar w:fldCharType="begin"/>
        </w:r>
        <w:r w:rsidR="001773A5">
          <w:rPr>
            <w:noProof/>
            <w:webHidden/>
          </w:rPr>
          <w:instrText xml:space="preserve"> PAGEREF _Toc374447984 \h </w:instrText>
        </w:r>
        <w:r>
          <w:rPr>
            <w:noProof/>
            <w:webHidden/>
          </w:rPr>
        </w:r>
        <w:r>
          <w:rPr>
            <w:noProof/>
            <w:webHidden/>
          </w:rPr>
          <w:fldChar w:fldCharType="separate"/>
        </w:r>
        <w:r w:rsidR="00F44E29">
          <w:rPr>
            <w:noProof/>
            <w:webHidden/>
          </w:rPr>
          <w:t>70</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5" w:history="1">
        <w:r w:rsidR="001773A5" w:rsidRPr="008B307B">
          <w:rPr>
            <w:rStyle w:val="Hyperlink"/>
            <w:rFonts w:ascii="Times New Roman" w:hAnsi="Times New Roman"/>
            <w:noProof/>
          </w:rPr>
          <w:t>Figura 19 - Diagrama de sequência InserirCurso</w:t>
        </w:r>
        <w:r w:rsidR="001773A5">
          <w:rPr>
            <w:noProof/>
            <w:webHidden/>
          </w:rPr>
          <w:tab/>
        </w:r>
        <w:r>
          <w:rPr>
            <w:noProof/>
            <w:webHidden/>
          </w:rPr>
          <w:fldChar w:fldCharType="begin"/>
        </w:r>
        <w:r w:rsidR="001773A5">
          <w:rPr>
            <w:noProof/>
            <w:webHidden/>
          </w:rPr>
          <w:instrText xml:space="preserve"> PAGEREF _Toc374447985 \h </w:instrText>
        </w:r>
        <w:r>
          <w:rPr>
            <w:noProof/>
            <w:webHidden/>
          </w:rPr>
        </w:r>
        <w:r>
          <w:rPr>
            <w:noProof/>
            <w:webHidden/>
          </w:rPr>
          <w:fldChar w:fldCharType="separate"/>
        </w:r>
        <w:r w:rsidR="00F44E29">
          <w:rPr>
            <w:noProof/>
            <w:webHidden/>
          </w:rPr>
          <w:t>71</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6" w:history="1">
        <w:r w:rsidR="001773A5" w:rsidRPr="008B307B">
          <w:rPr>
            <w:rStyle w:val="Hyperlink"/>
            <w:rFonts w:ascii="Times New Roman" w:hAnsi="Times New Roman"/>
            <w:noProof/>
          </w:rPr>
          <w:t>Figura 20 - Diagrama de sequência DelDisciplina</w:t>
        </w:r>
        <w:r w:rsidR="001773A5">
          <w:rPr>
            <w:noProof/>
            <w:webHidden/>
          </w:rPr>
          <w:tab/>
        </w:r>
        <w:r>
          <w:rPr>
            <w:noProof/>
            <w:webHidden/>
          </w:rPr>
          <w:fldChar w:fldCharType="begin"/>
        </w:r>
        <w:r w:rsidR="001773A5">
          <w:rPr>
            <w:noProof/>
            <w:webHidden/>
          </w:rPr>
          <w:instrText xml:space="preserve"> PAGEREF _Toc374447986 \h </w:instrText>
        </w:r>
        <w:r>
          <w:rPr>
            <w:noProof/>
            <w:webHidden/>
          </w:rPr>
        </w:r>
        <w:r>
          <w:rPr>
            <w:noProof/>
            <w:webHidden/>
          </w:rPr>
          <w:fldChar w:fldCharType="separate"/>
        </w:r>
        <w:r w:rsidR="00F44E29">
          <w:rPr>
            <w:noProof/>
            <w:webHidden/>
          </w:rPr>
          <w:t>72</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7" w:history="1">
        <w:r w:rsidR="001773A5" w:rsidRPr="008B307B">
          <w:rPr>
            <w:rStyle w:val="Hyperlink"/>
            <w:rFonts w:ascii="Times New Roman" w:hAnsi="Times New Roman"/>
            <w:noProof/>
          </w:rPr>
          <w:t>Figura 21 - Diagrama de sequência DelTurma</w:t>
        </w:r>
        <w:r w:rsidR="001773A5">
          <w:rPr>
            <w:noProof/>
            <w:webHidden/>
          </w:rPr>
          <w:tab/>
        </w:r>
        <w:r>
          <w:rPr>
            <w:noProof/>
            <w:webHidden/>
          </w:rPr>
          <w:fldChar w:fldCharType="begin"/>
        </w:r>
        <w:r w:rsidR="001773A5">
          <w:rPr>
            <w:noProof/>
            <w:webHidden/>
          </w:rPr>
          <w:instrText xml:space="preserve"> PAGEREF _Toc374447987 \h </w:instrText>
        </w:r>
        <w:r>
          <w:rPr>
            <w:noProof/>
            <w:webHidden/>
          </w:rPr>
        </w:r>
        <w:r>
          <w:rPr>
            <w:noProof/>
            <w:webHidden/>
          </w:rPr>
          <w:fldChar w:fldCharType="separate"/>
        </w:r>
        <w:r w:rsidR="00F44E29">
          <w:rPr>
            <w:noProof/>
            <w:webHidden/>
          </w:rPr>
          <w:t>73</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8" w:history="1">
        <w:r w:rsidR="001773A5" w:rsidRPr="000E25B1">
          <w:rPr>
            <w:rStyle w:val="Hyperlink"/>
            <w:rFonts w:ascii="Times New Roman" w:hAnsi="Times New Roman"/>
            <w:noProof/>
          </w:rPr>
          <w:t>Figura 22 - Diagrama de sequência DelProfessor</w:t>
        </w:r>
        <w:r w:rsidR="001773A5">
          <w:rPr>
            <w:noProof/>
            <w:webHidden/>
          </w:rPr>
          <w:tab/>
        </w:r>
        <w:r>
          <w:rPr>
            <w:noProof/>
            <w:webHidden/>
          </w:rPr>
          <w:fldChar w:fldCharType="begin"/>
        </w:r>
        <w:r w:rsidR="001773A5">
          <w:rPr>
            <w:noProof/>
            <w:webHidden/>
          </w:rPr>
          <w:instrText xml:space="preserve"> PAGEREF _Toc374447988 \h </w:instrText>
        </w:r>
        <w:r>
          <w:rPr>
            <w:noProof/>
            <w:webHidden/>
          </w:rPr>
        </w:r>
        <w:r>
          <w:rPr>
            <w:noProof/>
            <w:webHidden/>
          </w:rPr>
          <w:fldChar w:fldCharType="separate"/>
        </w:r>
        <w:r w:rsidR="00F44E29">
          <w:rPr>
            <w:noProof/>
            <w:webHidden/>
          </w:rPr>
          <w:t>74</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89" w:history="1">
        <w:r w:rsidR="001773A5" w:rsidRPr="008B307B">
          <w:rPr>
            <w:rStyle w:val="Hyperlink"/>
            <w:rFonts w:ascii="Times New Roman" w:hAnsi="Times New Roman"/>
            <w:noProof/>
          </w:rPr>
          <w:t>Figura 23 -- Diagrama de sequência InserirProfessor</w:t>
        </w:r>
        <w:r w:rsidR="001773A5">
          <w:rPr>
            <w:noProof/>
            <w:webHidden/>
          </w:rPr>
          <w:tab/>
        </w:r>
        <w:r>
          <w:rPr>
            <w:noProof/>
            <w:webHidden/>
          </w:rPr>
          <w:fldChar w:fldCharType="begin"/>
        </w:r>
        <w:r w:rsidR="001773A5">
          <w:rPr>
            <w:noProof/>
            <w:webHidden/>
          </w:rPr>
          <w:instrText xml:space="preserve"> PAGEREF _Toc374447989 \h </w:instrText>
        </w:r>
        <w:r>
          <w:rPr>
            <w:noProof/>
            <w:webHidden/>
          </w:rPr>
        </w:r>
        <w:r>
          <w:rPr>
            <w:noProof/>
            <w:webHidden/>
          </w:rPr>
          <w:fldChar w:fldCharType="separate"/>
        </w:r>
        <w:r w:rsidR="00F44E29">
          <w:rPr>
            <w:noProof/>
            <w:webHidden/>
          </w:rPr>
          <w:t>75</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0" w:history="1">
        <w:r w:rsidR="001773A5" w:rsidRPr="008B307B">
          <w:rPr>
            <w:rStyle w:val="Hyperlink"/>
            <w:rFonts w:ascii="Times New Roman" w:hAnsi="Times New Roman"/>
            <w:noProof/>
          </w:rPr>
          <w:t>Figura 24 - Diagrama de sequência DelTurno</w:t>
        </w:r>
        <w:r w:rsidR="001773A5">
          <w:rPr>
            <w:noProof/>
            <w:webHidden/>
          </w:rPr>
          <w:tab/>
        </w:r>
        <w:r>
          <w:rPr>
            <w:noProof/>
            <w:webHidden/>
          </w:rPr>
          <w:fldChar w:fldCharType="begin"/>
        </w:r>
        <w:r w:rsidR="001773A5">
          <w:rPr>
            <w:noProof/>
            <w:webHidden/>
          </w:rPr>
          <w:instrText xml:space="preserve"> PAGEREF _Toc374447990 \h </w:instrText>
        </w:r>
        <w:r>
          <w:rPr>
            <w:noProof/>
            <w:webHidden/>
          </w:rPr>
        </w:r>
        <w:r>
          <w:rPr>
            <w:noProof/>
            <w:webHidden/>
          </w:rPr>
          <w:fldChar w:fldCharType="separate"/>
        </w:r>
        <w:r w:rsidR="00F44E29">
          <w:rPr>
            <w:noProof/>
            <w:webHidden/>
          </w:rPr>
          <w:t>76</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1" w:history="1">
        <w:r w:rsidR="001773A5" w:rsidRPr="008B307B">
          <w:rPr>
            <w:rStyle w:val="Hyperlink"/>
            <w:rFonts w:ascii="Times New Roman" w:hAnsi="Times New Roman"/>
            <w:noProof/>
          </w:rPr>
          <w:t>Figura 25 - Diagrama de sequência SalvaTurno</w:t>
        </w:r>
        <w:r w:rsidR="001773A5">
          <w:rPr>
            <w:noProof/>
            <w:webHidden/>
          </w:rPr>
          <w:tab/>
        </w:r>
        <w:r>
          <w:rPr>
            <w:noProof/>
            <w:webHidden/>
          </w:rPr>
          <w:fldChar w:fldCharType="begin"/>
        </w:r>
        <w:r w:rsidR="001773A5">
          <w:rPr>
            <w:noProof/>
            <w:webHidden/>
          </w:rPr>
          <w:instrText xml:space="preserve"> PAGEREF _Toc374447991 \h </w:instrText>
        </w:r>
        <w:r>
          <w:rPr>
            <w:noProof/>
            <w:webHidden/>
          </w:rPr>
        </w:r>
        <w:r>
          <w:rPr>
            <w:noProof/>
            <w:webHidden/>
          </w:rPr>
          <w:fldChar w:fldCharType="separate"/>
        </w:r>
        <w:r w:rsidR="00F44E29">
          <w:rPr>
            <w:noProof/>
            <w:webHidden/>
          </w:rPr>
          <w:t>77</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2" w:history="1">
        <w:r w:rsidR="001773A5" w:rsidRPr="008B307B">
          <w:rPr>
            <w:rStyle w:val="Hyperlink"/>
            <w:rFonts w:ascii="Times New Roman" w:hAnsi="Times New Roman"/>
            <w:noProof/>
          </w:rPr>
          <w:t>Figura 26 - Diagrama de sequência AddDisciplina</w:t>
        </w:r>
        <w:r w:rsidR="001773A5">
          <w:rPr>
            <w:noProof/>
            <w:webHidden/>
          </w:rPr>
          <w:tab/>
        </w:r>
        <w:r>
          <w:rPr>
            <w:noProof/>
            <w:webHidden/>
          </w:rPr>
          <w:fldChar w:fldCharType="begin"/>
        </w:r>
        <w:r w:rsidR="001773A5">
          <w:rPr>
            <w:noProof/>
            <w:webHidden/>
          </w:rPr>
          <w:instrText xml:space="preserve"> PAGEREF _Toc374447992 \h </w:instrText>
        </w:r>
        <w:r>
          <w:rPr>
            <w:noProof/>
            <w:webHidden/>
          </w:rPr>
        </w:r>
        <w:r>
          <w:rPr>
            <w:noProof/>
            <w:webHidden/>
          </w:rPr>
          <w:fldChar w:fldCharType="separate"/>
        </w:r>
        <w:r w:rsidR="00F44E29">
          <w:rPr>
            <w:noProof/>
            <w:webHidden/>
          </w:rPr>
          <w:t>78</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3" w:history="1">
        <w:r w:rsidR="001773A5" w:rsidRPr="008B307B">
          <w:rPr>
            <w:rStyle w:val="Hyperlink"/>
            <w:rFonts w:ascii="Times New Roman" w:hAnsi="Times New Roman"/>
            <w:noProof/>
          </w:rPr>
          <w:t>Figura 27 - Diagrama de sequência AddTurma</w:t>
        </w:r>
        <w:r w:rsidR="001773A5">
          <w:rPr>
            <w:noProof/>
            <w:webHidden/>
          </w:rPr>
          <w:tab/>
        </w:r>
        <w:r>
          <w:rPr>
            <w:noProof/>
            <w:webHidden/>
          </w:rPr>
          <w:fldChar w:fldCharType="begin"/>
        </w:r>
        <w:r w:rsidR="001773A5">
          <w:rPr>
            <w:noProof/>
            <w:webHidden/>
          </w:rPr>
          <w:instrText xml:space="preserve"> PAGEREF _Toc374447993 \h </w:instrText>
        </w:r>
        <w:r>
          <w:rPr>
            <w:noProof/>
            <w:webHidden/>
          </w:rPr>
        </w:r>
        <w:r>
          <w:rPr>
            <w:noProof/>
            <w:webHidden/>
          </w:rPr>
          <w:fldChar w:fldCharType="separate"/>
        </w:r>
        <w:r w:rsidR="00F44E29">
          <w:rPr>
            <w:noProof/>
            <w:webHidden/>
          </w:rPr>
          <w:t>79</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4" w:history="1">
        <w:r w:rsidR="001773A5" w:rsidRPr="008B307B">
          <w:rPr>
            <w:rStyle w:val="Hyperlink"/>
            <w:rFonts w:ascii="Times New Roman" w:hAnsi="Times New Roman"/>
            <w:noProof/>
          </w:rPr>
          <w:t>Figura 28 - Diagrama de sequência Gerar Grade</w:t>
        </w:r>
        <w:r w:rsidR="001773A5">
          <w:rPr>
            <w:noProof/>
            <w:webHidden/>
          </w:rPr>
          <w:tab/>
        </w:r>
        <w:r>
          <w:rPr>
            <w:noProof/>
            <w:webHidden/>
          </w:rPr>
          <w:fldChar w:fldCharType="begin"/>
        </w:r>
        <w:r w:rsidR="001773A5">
          <w:rPr>
            <w:noProof/>
            <w:webHidden/>
          </w:rPr>
          <w:instrText xml:space="preserve"> PAGEREF _Toc374447994 \h </w:instrText>
        </w:r>
        <w:r>
          <w:rPr>
            <w:noProof/>
            <w:webHidden/>
          </w:rPr>
        </w:r>
        <w:r>
          <w:rPr>
            <w:noProof/>
            <w:webHidden/>
          </w:rPr>
          <w:fldChar w:fldCharType="separate"/>
        </w:r>
        <w:r w:rsidR="00F44E29">
          <w:rPr>
            <w:noProof/>
            <w:webHidden/>
          </w:rPr>
          <w:t>80</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5" w:history="1">
        <w:r w:rsidR="001773A5" w:rsidRPr="008B307B">
          <w:rPr>
            <w:rStyle w:val="Hyperlink"/>
            <w:rFonts w:ascii="Times New Roman" w:hAnsi="Times New Roman"/>
            <w:noProof/>
          </w:rPr>
          <w:t>Figura 29 - Diagrama de navegabilidade</w:t>
        </w:r>
        <w:r w:rsidR="001773A5">
          <w:rPr>
            <w:noProof/>
            <w:webHidden/>
          </w:rPr>
          <w:tab/>
        </w:r>
        <w:r>
          <w:rPr>
            <w:noProof/>
            <w:webHidden/>
          </w:rPr>
          <w:fldChar w:fldCharType="begin"/>
        </w:r>
        <w:r w:rsidR="001773A5">
          <w:rPr>
            <w:noProof/>
            <w:webHidden/>
          </w:rPr>
          <w:instrText xml:space="preserve"> PAGEREF _Toc374447995 \h </w:instrText>
        </w:r>
        <w:r>
          <w:rPr>
            <w:noProof/>
            <w:webHidden/>
          </w:rPr>
        </w:r>
        <w:r>
          <w:rPr>
            <w:noProof/>
            <w:webHidden/>
          </w:rPr>
          <w:fldChar w:fldCharType="separate"/>
        </w:r>
        <w:r w:rsidR="00F44E29">
          <w:rPr>
            <w:noProof/>
            <w:webHidden/>
          </w:rPr>
          <w:t>81</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6" w:history="1">
        <w:r w:rsidR="001773A5" w:rsidRPr="008B307B">
          <w:rPr>
            <w:rStyle w:val="Hyperlink"/>
            <w:rFonts w:ascii="Times New Roman" w:hAnsi="Times New Roman"/>
            <w:noProof/>
          </w:rPr>
          <w:t>Figura 30 - Tela de cadastro de cursos</w:t>
        </w:r>
        <w:r w:rsidR="001773A5">
          <w:rPr>
            <w:noProof/>
            <w:webHidden/>
          </w:rPr>
          <w:tab/>
        </w:r>
        <w:r>
          <w:rPr>
            <w:noProof/>
            <w:webHidden/>
          </w:rPr>
          <w:fldChar w:fldCharType="begin"/>
        </w:r>
        <w:r w:rsidR="001773A5">
          <w:rPr>
            <w:noProof/>
            <w:webHidden/>
          </w:rPr>
          <w:instrText xml:space="preserve"> PAGEREF _Toc374447996 \h </w:instrText>
        </w:r>
        <w:r>
          <w:rPr>
            <w:noProof/>
            <w:webHidden/>
          </w:rPr>
        </w:r>
        <w:r>
          <w:rPr>
            <w:noProof/>
            <w:webHidden/>
          </w:rPr>
          <w:fldChar w:fldCharType="separate"/>
        </w:r>
        <w:r w:rsidR="00F44E29">
          <w:rPr>
            <w:noProof/>
            <w:webHidden/>
          </w:rPr>
          <w:t>86</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7" w:history="1">
        <w:r w:rsidR="001773A5" w:rsidRPr="008B307B">
          <w:rPr>
            <w:rStyle w:val="Hyperlink"/>
            <w:rFonts w:ascii="Times New Roman" w:hAnsi="Times New Roman"/>
            <w:noProof/>
          </w:rPr>
          <w:t>Figura 31 - Tela de cadastro de turnos</w:t>
        </w:r>
        <w:r w:rsidR="001773A5">
          <w:rPr>
            <w:noProof/>
            <w:webHidden/>
          </w:rPr>
          <w:tab/>
        </w:r>
        <w:r>
          <w:rPr>
            <w:noProof/>
            <w:webHidden/>
          </w:rPr>
          <w:fldChar w:fldCharType="begin"/>
        </w:r>
        <w:r w:rsidR="001773A5">
          <w:rPr>
            <w:noProof/>
            <w:webHidden/>
          </w:rPr>
          <w:instrText xml:space="preserve"> PAGEREF _Toc374447997 \h </w:instrText>
        </w:r>
        <w:r>
          <w:rPr>
            <w:noProof/>
            <w:webHidden/>
          </w:rPr>
        </w:r>
        <w:r>
          <w:rPr>
            <w:noProof/>
            <w:webHidden/>
          </w:rPr>
          <w:fldChar w:fldCharType="separate"/>
        </w:r>
        <w:r w:rsidR="00F44E29">
          <w:rPr>
            <w:noProof/>
            <w:webHidden/>
          </w:rPr>
          <w:t>87</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8" w:history="1">
        <w:r w:rsidR="001773A5" w:rsidRPr="008B307B">
          <w:rPr>
            <w:rStyle w:val="Hyperlink"/>
            <w:rFonts w:ascii="Times New Roman" w:hAnsi="Times New Roman"/>
            <w:noProof/>
          </w:rPr>
          <w:t>Figura 32 - Tela de cadastro de Professores</w:t>
        </w:r>
        <w:r w:rsidR="001773A5">
          <w:rPr>
            <w:noProof/>
            <w:webHidden/>
          </w:rPr>
          <w:tab/>
        </w:r>
        <w:r>
          <w:rPr>
            <w:noProof/>
            <w:webHidden/>
          </w:rPr>
          <w:fldChar w:fldCharType="begin"/>
        </w:r>
        <w:r w:rsidR="001773A5">
          <w:rPr>
            <w:noProof/>
            <w:webHidden/>
          </w:rPr>
          <w:instrText xml:space="preserve"> PAGEREF _Toc374447998 \h </w:instrText>
        </w:r>
        <w:r>
          <w:rPr>
            <w:noProof/>
            <w:webHidden/>
          </w:rPr>
        </w:r>
        <w:r>
          <w:rPr>
            <w:noProof/>
            <w:webHidden/>
          </w:rPr>
          <w:fldChar w:fldCharType="separate"/>
        </w:r>
        <w:r w:rsidR="00F44E29">
          <w:rPr>
            <w:noProof/>
            <w:webHidden/>
          </w:rPr>
          <w:t>88</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7999" w:history="1">
        <w:r w:rsidR="001773A5" w:rsidRPr="008B307B">
          <w:rPr>
            <w:rStyle w:val="Hyperlink"/>
            <w:rFonts w:ascii="Times New Roman" w:hAnsi="Times New Roman"/>
            <w:noProof/>
          </w:rPr>
          <w:t>Figura 33 - Tela de exibição e geração das grades</w:t>
        </w:r>
        <w:r w:rsidR="001773A5">
          <w:rPr>
            <w:noProof/>
            <w:webHidden/>
          </w:rPr>
          <w:tab/>
        </w:r>
        <w:r>
          <w:rPr>
            <w:noProof/>
            <w:webHidden/>
          </w:rPr>
          <w:fldChar w:fldCharType="begin"/>
        </w:r>
        <w:r w:rsidR="001773A5">
          <w:rPr>
            <w:noProof/>
            <w:webHidden/>
          </w:rPr>
          <w:instrText xml:space="preserve"> PAGEREF _Toc374447999 \h </w:instrText>
        </w:r>
        <w:r>
          <w:rPr>
            <w:noProof/>
            <w:webHidden/>
          </w:rPr>
        </w:r>
        <w:r>
          <w:rPr>
            <w:noProof/>
            <w:webHidden/>
          </w:rPr>
          <w:fldChar w:fldCharType="separate"/>
        </w:r>
        <w:r w:rsidR="00F44E29">
          <w:rPr>
            <w:noProof/>
            <w:webHidden/>
          </w:rPr>
          <w:t>89</w:t>
        </w:r>
        <w:r>
          <w:rPr>
            <w:noProof/>
            <w:webHidden/>
          </w:rPr>
          <w:fldChar w:fldCharType="end"/>
        </w:r>
      </w:hyperlink>
    </w:p>
    <w:p w:rsidR="007F6915" w:rsidRPr="00864FA3" w:rsidRDefault="00766438" w:rsidP="00734C9D">
      <w:pPr>
        <w:spacing w:line="360" w:lineRule="auto"/>
        <w:rPr>
          <w:rFonts w:ascii="Times New Roman" w:hAnsi="Times New Roman"/>
          <w:sz w:val="24"/>
          <w:szCs w:val="24"/>
        </w:rPr>
      </w:pPr>
      <w:r w:rsidRPr="00864FA3">
        <w:rPr>
          <w:rFonts w:ascii="Times New Roman" w:hAnsi="Times New Roman"/>
          <w:sz w:val="24"/>
          <w:szCs w:val="24"/>
        </w:rPr>
        <w:fldChar w:fldCharType="end"/>
      </w:r>
    </w:p>
    <w:p w:rsidR="007F6915" w:rsidRPr="00864FA3" w:rsidRDefault="007F6915" w:rsidP="00734C9D">
      <w:pPr>
        <w:spacing w:line="360" w:lineRule="auto"/>
        <w:jc w:val="center"/>
        <w:rPr>
          <w:rFonts w:ascii="Times New Roman" w:hAnsi="Times New Roman"/>
          <w:b/>
          <w:sz w:val="24"/>
          <w:szCs w:val="24"/>
        </w:rPr>
      </w:pPr>
    </w:p>
    <w:p w:rsidR="007F6915" w:rsidRPr="00864FA3" w:rsidRDefault="007F6915" w:rsidP="00734C9D">
      <w:pPr>
        <w:spacing w:after="0" w:line="360" w:lineRule="auto"/>
        <w:rPr>
          <w:rFonts w:ascii="Times New Roman" w:hAnsi="Times New Roman"/>
          <w:b/>
          <w:sz w:val="24"/>
          <w:szCs w:val="24"/>
        </w:rPr>
      </w:pPr>
      <w:r w:rsidRPr="00864FA3">
        <w:rPr>
          <w:rFonts w:ascii="Times New Roman" w:hAnsi="Times New Roman"/>
          <w:b/>
          <w:sz w:val="24"/>
          <w:szCs w:val="24"/>
        </w:rPr>
        <w:br w:type="page"/>
      </w:r>
    </w:p>
    <w:p w:rsidR="00000000" w:rsidRDefault="007D4F8E">
      <w:pPr>
        <w:spacing w:line="360" w:lineRule="auto"/>
        <w:jc w:val="center"/>
        <w:rPr>
          <w:rFonts w:ascii="Times New Roman" w:hAnsi="Times New Roman"/>
          <w:b/>
          <w:sz w:val="24"/>
          <w:szCs w:val="24"/>
        </w:rPr>
        <w:pPrChange w:id="601" w:author="Fabio" w:date="2013-11-14T17:48:00Z">
          <w:pPr>
            <w:pStyle w:val="SemEspaamento"/>
            <w:spacing w:line="360" w:lineRule="auto"/>
            <w:jc w:val="center"/>
          </w:pPr>
        </w:pPrChange>
      </w:pPr>
      <w:r w:rsidRPr="00864FA3">
        <w:rPr>
          <w:rFonts w:ascii="Times New Roman" w:hAnsi="Times New Roman"/>
          <w:b/>
          <w:sz w:val="24"/>
          <w:szCs w:val="24"/>
        </w:rPr>
        <w:lastRenderedPageBreak/>
        <w:t>LISTA DE TABELAS</w:t>
      </w:r>
    </w:p>
    <w:p w:rsidR="002254BE" w:rsidRPr="00864FA3" w:rsidRDefault="002254BE" w:rsidP="00734C9D">
      <w:pPr>
        <w:spacing w:line="360" w:lineRule="auto"/>
        <w:jc w:val="center"/>
        <w:rPr>
          <w:ins w:id="602" w:author="Fabio" w:date="2013-11-14T17:25:00Z"/>
          <w:rFonts w:ascii="Times New Roman" w:hAnsi="Times New Roman"/>
          <w:b/>
          <w:sz w:val="24"/>
          <w:szCs w:val="24"/>
        </w:rPr>
      </w:pPr>
    </w:p>
    <w:p w:rsidR="00000000" w:rsidRDefault="00FD574B">
      <w:pPr>
        <w:pStyle w:val="SemEspaamento"/>
        <w:spacing w:line="360" w:lineRule="auto"/>
        <w:jc w:val="both"/>
        <w:rPr>
          <w:del w:id="603" w:author="Fabio" w:date="2013-11-14T17:48:00Z"/>
          <w:rFonts w:ascii="Times New Roman" w:hAnsi="Times New Roman"/>
          <w:sz w:val="24"/>
          <w:szCs w:val="24"/>
          <w:rPrChange w:id="604" w:author="Fabio" w:date="2013-11-14T17:26:00Z">
            <w:rPr>
              <w:del w:id="605" w:author="Fabio" w:date="2013-11-14T17:48:00Z"/>
              <w:rFonts w:ascii="Times New Roman" w:hAnsi="Times New Roman"/>
              <w:b/>
              <w:sz w:val="24"/>
              <w:szCs w:val="24"/>
            </w:rPr>
          </w:rPrChange>
        </w:rPr>
        <w:pPrChange w:id="606" w:author="Fabio" w:date="2013-11-14T17:17:00Z">
          <w:pPr>
            <w:pStyle w:val="SemEspaamento"/>
            <w:spacing w:line="360" w:lineRule="auto"/>
            <w:jc w:val="center"/>
          </w:pPr>
        </w:pPrChange>
      </w:pPr>
    </w:p>
    <w:p w:rsidR="001773A5" w:rsidRDefault="00766438">
      <w:pPr>
        <w:pStyle w:val="ndicedeilustraes"/>
        <w:tabs>
          <w:tab w:val="right" w:leader="dot" w:pos="9061"/>
        </w:tabs>
        <w:rPr>
          <w:rFonts w:asciiTheme="minorHAnsi" w:eastAsiaTheme="minorEastAsia" w:hAnsiTheme="minorHAnsi" w:cstheme="minorBidi"/>
          <w:noProof/>
          <w:lang w:eastAsia="pt-BR"/>
        </w:rPr>
      </w:pPr>
      <w:r w:rsidRPr="00766438">
        <w:rPr>
          <w:rFonts w:ascii="Times New Roman" w:hAnsi="Times New Roman"/>
          <w:sz w:val="24"/>
          <w:szCs w:val="24"/>
          <w:rPrChange w:id="607" w:author="Fabio" w:date="2013-11-14T17:26:00Z">
            <w:rPr>
              <w:rFonts w:ascii="Times New Roman" w:hAnsi="Times New Roman"/>
              <w:b/>
              <w:color w:val="0000FF"/>
              <w:sz w:val="24"/>
              <w:szCs w:val="24"/>
              <w:u w:val="single"/>
            </w:rPr>
          </w:rPrChange>
        </w:rPr>
        <w:fldChar w:fldCharType="begin"/>
      </w:r>
      <w:r w:rsidRPr="00766438">
        <w:rPr>
          <w:rFonts w:ascii="Times New Roman" w:hAnsi="Times New Roman"/>
          <w:sz w:val="24"/>
          <w:szCs w:val="24"/>
          <w:rPrChange w:id="608" w:author="Fabio" w:date="2013-11-14T17:26:00Z">
            <w:rPr>
              <w:rFonts w:ascii="Times New Roman" w:hAnsi="Times New Roman"/>
              <w:b/>
              <w:color w:val="0000FF"/>
              <w:sz w:val="24"/>
              <w:szCs w:val="24"/>
              <w:u w:val="single"/>
            </w:rPr>
          </w:rPrChange>
        </w:rPr>
        <w:instrText xml:space="preserve"> TOC \h \z \c "Tabela" </w:instrText>
      </w:r>
      <w:r w:rsidRPr="00766438">
        <w:rPr>
          <w:rFonts w:ascii="Times New Roman" w:hAnsi="Times New Roman"/>
          <w:sz w:val="24"/>
          <w:szCs w:val="24"/>
          <w:rPrChange w:id="609" w:author="Fabio" w:date="2013-11-14T17:26:00Z">
            <w:rPr>
              <w:rFonts w:ascii="Times New Roman" w:hAnsi="Times New Roman"/>
              <w:b/>
              <w:color w:val="0000FF"/>
              <w:sz w:val="24"/>
              <w:szCs w:val="24"/>
              <w:u w:val="single"/>
            </w:rPr>
          </w:rPrChange>
        </w:rPr>
        <w:fldChar w:fldCharType="separate"/>
      </w:r>
      <w:hyperlink w:anchor="_Toc374448000" w:history="1">
        <w:r w:rsidR="001773A5" w:rsidRPr="006B0C7C">
          <w:rPr>
            <w:rStyle w:val="Hyperlink"/>
            <w:rFonts w:ascii="Times New Roman" w:hAnsi="Times New Roman"/>
            <w:noProof/>
          </w:rPr>
          <w:t>Tabela 1 - Exemplo de método de roleta</w:t>
        </w:r>
        <w:r w:rsidR="001773A5">
          <w:rPr>
            <w:noProof/>
            <w:webHidden/>
          </w:rPr>
          <w:tab/>
        </w:r>
        <w:r>
          <w:rPr>
            <w:noProof/>
            <w:webHidden/>
          </w:rPr>
          <w:fldChar w:fldCharType="begin"/>
        </w:r>
        <w:r w:rsidR="001773A5">
          <w:rPr>
            <w:noProof/>
            <w:webHidden/>
          </w:rPr>
          <w:instrText xml:space="preserve"> PAGEREF _Toc374448000 \h </w:instrText>
        </w:r>
        <w:r>
          <w:rPr>
            <w:noProof/>
            <w:webHidden/>
          </w:rPr>
        </w:r>
        <w:r>
          <w:rPr>
            <w:noProof/>
            <w:webHidden/>
          </w:rPr>
          <w:fldChar w:fldCharType="separate"/>
        </w:r>
        <w:r w:rsidR="00F44E29">
          <w:rPr>
            <w:noProof/>
            <w:webHidden/>
          </w:rPr>
          <w:t>36</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8001" w:history="1">
        <w:r w:rsidR="001773A5" w:rsidRPr="006B0C7C">
          <w:rPr>
            <w:rStyle w:val="Hyperlink"/>
            <w:rFonts w:ascii="Times New Roman" w:hAnsi="Times New Roman"/>
            <w:noProof/>
          </w:rPr>
          <w:t>Tabela 2 - Tabela com horário escolar de uma turma com cinco dias e quatro períodos.</w:t>
        </w:r>
        <w:r w:rsidR="001773A5">
          <w:rPr>
            <w:noProof/>
            <w:webHidden/>
          </w:rPr>
          <w:tab/>
        </w:r>
        <w:r>
          <w:rPr>
            <w:noProof/>
            <w:webHidden/>
          </w:rPr>
          <w:fldChar w:fldCharType="begin"/>
        </w:r>
        <w:r w:rsidR="001773A5">
          <w:rPr>
            <w:noProof/>
            <w:webHidden/>
          </w:rPr>
          <w:instrText xml:space="preserve"> PAGEREF _Toc374448001 \h </w:instrText>
        </w:r>
        <w:r>
          <w:rPr>
            <w:noProof/>
            <w:webHidden/>
          </w:rPr>
        </w:r>
        <w:r>
          <w:rPr>
            <w:noProof/>
            <w:webHidden/>
          </w:rPr>
          <w:fldChar w:fldCharType="separate"/>
        </w:r>
        <w:r w:rsidR="00F44E29">
          <w:rPr>
            <w:noProof/>
            <w:webHidden/>
          </w:rPr>
          <w:t>44</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8002" w:history="1">
        <w:r w:rsidR="001773A5" w:rsidRPr="006B0C7C">
          <w:rPr>
            <w:rStyle w:val="Hyperlink"/>
            <w:rFonts w:ascii="Times New Roman" w:hAnsi="Times New Roman"/>
            <w:noProof/>
          </w:rPr>
          <w:t>Tabela 3 - Disposição de horário, professores e turmas.</w:t>
        </w:r>
        <w:r w:rsidR="001773A5">
          <w:rPr>
            <w:noProof/>
            <w:webHidden/>
          </w:rPr>
          <w:tab/>
        </w:r>
        <w:r>
          <w:rPr>
            <w:noProof/>
            <w:webHidden/>
          </w:rPr>
          <w:fldChar w:fldCharType="begin"/>
        </w:r>
        <w:r w:rsidR="001773A5">
          <w:rPr>
            <w:noProof/>
            <w:webHidden/>
          </w:rPr>
          <w:instrText xml:space="preserve"> PAGEREF _Toc374448002 \h </w:instrText>
        </w:r>
        <w:r>
          <w:rPr>
            <w:noProof/>
            <w:webHidden/>
          </w:rPr>
        </w:r>
        <w:r>
          <w:rPr>
            <w:noProof/>
            <w:webHidden/>
          </w:rPr>
          <w:fldChar w:fldCharType="separate"/>
        </w:r>
        <w:r w:rsidR="00F44E29">
          <w:rPr>
            <w:noProof/>
            <w:webHidden/>
          </w:rPr>
          <w:t>45</w:t>
        </w:r>
        <w:r>
          <w:rPr>
            <w:noProof/>
            <w:webHidden/>
          </w:rPr>
          <w:fldChar w:fldCharType="end"/>
        </w:r>
      </w:hyperlink>
    </w:p>
    <w:p w:rsidR="001773A5" w:rsidRDefault="00766438">
      <w:pPr>
        <w:pStyle w:val="ndicedeilustraes"/>
        <w:tabs>
          <w:tab w:val="right" w:leader="dot" w:pos="9061"/>
        </w:tabs>
        <w:rPr>
          <w:rFonts w:asciiTheme="minorHAnsi" w:eastAsiaTheme="minorEastAsia" w:hAnsiTheme="minorHAnsi" w:cstheme="minorBidi"/>
          <w:noProof/>
          <w:lang w:eastAsia="pt-BR"/>
        </w:rPr>
      </w:pPr>
      <w:hyperlink w:anchor="_Toc374448003" w:history="1">
        <w:r w:rsidR="001773A5" w:rsidRPr="006B0C7C">
          <w:rPr>
            <w:rStyle w:val="Hyperlink"/>
            <w:rFonts w:ascii="Times New Roman" w:hAnsi="Times New Roman"/>
            <w:noProof/>
          </w:rPr>
          <w:t>Tabela 4 - Disposição de salas, turmas e horários.</w:t>
        </w:r>
        <w:r w:rsidR="001773A5">
          <w:rPr>
            <w:noProof/>
            <w:webHidden/>
          </w:rPr>
          <w:tab/>
        </w:r>
        <w:r>
          <w:rPr>
            <w:noProof/>
            <w:webHidden/>
          </w:rPr>
          <w:fldChar w:fldCharType="begin"/>
        </w:r>
        <w:r w:rsidR="001773A5">
          <w:rPr>
            <w:noProof/>
            <w:webHidden/>
          </w:rPr>
          <w:instrText xml:space="preserve"> PAGEREF _Toc374448003 \h </w:instrText>
        </w:r>
        <w:r>
          <w:rPr>
            <w:noProof/>
            <w:webHidden/>
          </w:rPr>
        </w:r>
        <w:r>
          <w:rPr>
            <w:noProof/>
            <w:webHidden/>
          </w:rPr>
          <w:fldChar w:fldCharType="separate"/>
        </w:r>
        <w:r w:rsidR="00F44E29">
          <w:rPr>
            <w:noProof/>
            <w:webHidden/>
          </w:rPr>
          <w:t>45</w:t>
        </w:r>
        <w:r>
          <w:rPr>
            <w:noProof/>
            <w:webHidden/>
          </w:rPr>
          <w:fldChar w:fldCharType="end"/>
        </w:r>
      </w:hyperlink>
    </w:p>
    <w:p w:rsidR="00117A5D" w:rsidRPr="00864FA3" w:rsidRDefault="00766438" w:rsidP="00734C9D">
      <w:pPr>
        <w:spacing w:line="360" w:lineRule="auto"/>
        <w:jc w:val="both"/>
        <w:rPr>
          <w:ins w:id="610" w:author="Fabio" w:date="2013-11-14T17:48:00Z"/>
          <w:rFonts w:ascii="Times New Roman" w:hAnsi="Times New Roman"/>
          <w:sz w:val="24"/>
          <w:szCs w:val="24"/>
        </w:rPr>
      </w:pPr>
      <w:r w:rsidRPr="00766438">
        <w:rPr>
          <w:rFonts w:ascii="Times New Roman" w:hAnsi="Times New Roman"/>
          <w:sz w:val="24"/>
          <w:szCs w:val="24"/>
          <w:rPrChange w:id="611" w:author="Fabio" w:date="2013-11-14T17:26:00Z">
            <w:rPr>
              <w:rFonts w:ascii="Times New Roman" w:hAnsi="Times New Roman"/>
              <w:b/>
              <w:color w:val="0000FF"/>
              <w:sz w:val="24"/>
              <w:szCs w:val="24"/>
              <w:u w:val="single"/>
            </w:rPr>
          </w:rPrChange>
        </w:rPr>
        <w:fldChar w:fldCharType="end"/>
      </w:r>
    </w:p>
    <w:p w:rsidR="00000000" w:rsidRDefault="00766438">
      <w:pPr>
        <w:spacing w:line="360" w:lineRule="auto"/>
        <w:jc w:val="both"/>
        <w:rPr>
          <w:del w:id="612" w:author="Fabio" w:date="2013-11-14T17:25:00Z"/>
          <w:rFonts w:ascii="Times New Roman" w:hAnsi="Times New Roman"/>
          <w:b/>
          <w:sz w:val="24"/>
          <w:szCs w:val="24"/>
        </w:rPr>
        <w:pPrChange w:id="613" w:author="Fabio" w:date="2013-11-14T17:17:00Z">
          <w:pPr>
            <w:spacing w:line="360" w:lineRule="auto"/>
          </w:pPr>
        </w:pPrChange>
      </w:pPr>
      <w:ins w:id="614" w:author="Fabio" w:date="2013-11-14T17:48:00Z">
        <w:r w:rsidRPr="00766438">
          <w:rPr>
            <w:rFonts w:ascii="Times New Roman" w:hAnsi="Times New Roman"/>
            <w:b/>
            <w:sz w:val="24"/>
            <w:szCs w:val="24"/>
            <w:rPrChange w:id="615" w:author="Fabio" w:date="2013-11-14T17:48:00Z">
              <w:rPr>
                <w:rFonts w:ascii="Times New Roman" w:hAnsi="Times New Roman"/>
                <w:color w:val="0000FF"/>
                <w:sz w:val="24"/>
                <w:szCs w:val="24"/>
                <w:u w:val="single"/>
              </w:rPr>
            </w:rPrChange>
          </w:rPr>
          <w:br w:type="page"/>
        </w:r>
      </w:ins>
      <w:del w:id="616" w:author="Fabio" w:date="2013-11-14T17:48:00Z">
        <w:r w:rsidR="007D4F8E" w:rsidRPr="00864FA3" w:rsidDel="00117A5D">
          <w:rPr>
            <w:rFonts w:ascii="Times New Roman" w:hAnsi="Times New Roman"/>
            <w:b/>
            <w:sz w:val="24"/>
            <w:szCs w:val="24"/>
          </w:rPr>
          <w:lastRenderedPageBreak/>
          <w:br w:type="page"/>
        </w:r>
      </w:del>
    </w:p>
    <w:p w:rsidR="00000000" w:rsidRDefault="007D4F8E">
      <w:pPr>
        <w:spacing w:line="360" w:lineRule="auto"/>
        <w:jc w:val="center"/>
        <w:rPr>
          <w:rFonts w:ascii="Times New Roman" w:hAnsi="Times New Roman"/>
          <w:b/>
          <w:sz w:val="24"/>
          <w:szCs w:val="24"/>
        </w:rPr>
        <w:pPrChange w:id="617" w:author="Fabio" w:date="2013-11-14T17:49:00Z">
          <w:pPr>
            <w:pStyle w:val="SemEspaamento"/>
            <w:spacing w:line="360" w:lineRule="auto"/>
            <w:jc w:val="center"/>
          </w:pPr>
        </w:pPrChange>
      </w:pPr>
      <w:r w:rsidRPr="00864FA3">
        <w:rPr>
          <w:rFonts w:ascii="Times New Roman" w:hAnsi="Times New Roman"/>
          <w:b/>
          <w:sz w:val="24"/>
          <w:szCs w:val="24"/>
        </w:rPr>
        <w:t>LISTA DE SIGLAS</w:t>
      </w:r>
    </w:p>
    <w:p w:rsidR="002254BE" w:rsidRPr="00864FA3" w:rsidRDefault="002254BE" w:rsidP="00734C9D">
      <w:pPr>
        <w:spacing w:line="360" w:lineRule="auto"/>
        <w:jc w:val="center"/>
        <w:rPr>
          <w:rFonts w:ascii="Times New Roman" w:hAnsi="Times New Roman"/>
          <w:b/>
          <w:sz w:val="24"/>
          <w:szCs w:val="24"/>
        </w:rPr>
      </w:pPr>
    </w:p>
    <w:p w:rsidR="002254BE" w:rsidRPr="00864FA3" w:rsidRDefault="002254BE" w:rsidP="00734C9D">
      <w:pPr>
        <w:spacing w:line="360" w:lineRule="auto"/>
        <w:rPr>
          <w:rFonts w:ascii="Times New Roman" w:hAnsi="Times New Roman"/>
          <w:sz w:val="26"/>
          <w:szCs w:val="26"/>
        </w:rPr>
      </w:pPr>
      <w:proofErr w:type="gramStart"/>
      <w:r w:rsidRPr="00864FA3">
        <w:rPr>
          <w:rFonts w:ascii="Times New Roman" w:hAnsi="Times New Roman"/>
          <w:sz w:val="26"/>
          <w:szCs w:val="26"/>
        </w:rPr>
        <w:t>3D</w:t>
      </w:r>
      <w:proofErr w:type="gramEnd"/>
      <w:r w:rsidRPr="00864FA3">
        <w:rPr>
          <w:rFonts w:ascii="Times New Roman" w:hAnsi="Times New Roman"/>
          <w:sz w:val="26"/>
          <w:szCs w:val="26"/>
        </w:rPr>
        <w:t xml:space="preserve"> – Três dimensões</w:t>
      </w:r>
    </w:p>
    <w:p w:rsidR="002254BE" w:rsidRPr="00864FA3" w:rsidRDefault="002254BE" w:rsidP="00734C9D">
      <w:pPr>
        <w:spacing w:line="360" w:lineRule="auto"/>
        <w:rPr>
          <w:rFonts w:ascii="Times New Roman" w:hAnsi="Times New Roman"/>
          <w:sz w:val="26"/>
          <w:szCs w:val="26"/>
        </w:rPr>
      </w:pPr>
      <w:r w:rsidRPr="00864FA3">
        <w:rPr>
          <w:rFonts w:ascii="Times New Roman" w:hAnsi="Times New Roman"/>
          <w:sz w:val="26"/>
          <w:szCs w:val="26"/>
        </w:rPr>
        <w:t>DNA – Ácido Desoxirribonucleico</w:t>
      </w:r>
    </w:p>
    <w:p w:rsidR="002254BE" w:rsidRPr="00864FA3" w:rsidRDefault="002254BE" w:rsidP="00734C9D">
      <w:pPr>
        <w:spacing w:line="360" w:lineRule="auto"/>
        <w:rPr>
          <w:rFonts w:ascii="Times New Roman" w:hAnsi="Times New Roman"/>
          <w:sz w:val="26"/>
          <w:szCs w:val="26"/>
        </w:rPr>
      </w:pPr>
      <w:r w:rsidRPr="00864FA3">
        <w:rPr>
          <w:rFonts w:ascii="Times New Roman" w:hAnsi="Times New Roman"/>
          <w:sz w:val="26"/>
          <w:szCs w:val="26"/>
        </w:rPr>
        <w:t>EUA – Estados Unidos da América</w:t>
      </w:r>
    </w:p>
    <w:p w:rsidR="002254BE" w:rsidRPr="00864FA3" w:rsidRDefault="002254BE" w:rsidP="00734C9D">
      <w:pPr>
        <w:spacing w:line="360" w:lineRule="auto"/>
        <w:rPr>
          <w:rFonts w:ascii="Times New Roman" w:hAnsi="Times New Roman"/>
          <w:sz w:val="26"/>
          <w:szCs w:val="26"/>
        </w:rPr>
      </w:pPr>
      <w:r w:rsidRPr="00864FA3">
        <w:rPr>
          <w:rFonts w:ascii="Times New Roman" w:hAnsi="Times New Roman"/>
          <w:sz w:val="26"/>
          <w:szCs w:val="26"/>
        </w:rPr>
        <w:t xml:space="preserve">GA – </w:t>
      </w:r>
      <w:proofErr w:type="spellStart"/>
      <w:r w:rsidRPr="00864FA3">
        <w:rPr>
          <w:rFonts w:ascii="Times New Roman" w:hAnsi="Times New Roman"/>
          <w:sz w:val="26"/>
          <w:szCs w:val="26"/>
        </w:rPr>
        <w:t>Genetic</w:t>
      </w:r>
      <w:proofErr w:type="spellEnd"/>
      <w:r w:rsidRPr="00864FA3">
        <w:rPr>
          <w:rFonts w:ascii="Times New Roman" w:hAnsi="Times New Roman"/>
          <w:sz w:val="26"/>
          <w:szCs w:val="26"/>
        </w:rPr>
        <w:t xml:space="preserve"> </w:t>
      </w:r>
      <w:proofErr w:type="spellStart"/>
      <w:r w:rsidRPr="00864FA3">
        <w:rPr>
          <w:rFonts w:ascii="Times New Roman" w:hAnsi="Times New Roman"/>
          <w:sz w:val="26"/>
          <w:szCs w:val="26"/>
        </w:rPr>
        <w:t>Algorithms</w:t>
      </w:r>
      <w:proofErr w:type="spellEnd"/>
      <w:r w:rsidRPr="00864FA3">
        <w:rPr>
          <w:rFonts w:ascii="Times New Roman" w:hAnsi="Times New Roman"/>
          <w:sz w:val="26"/>
          <w:szCs w:val="26"/>
        </w:rPr>
        <w:t xml:space="preserve">, em português, algoritmo </w:t>
      </w:r>
      <w:proofErr w:type="gramStart"/>
      <w:r w:rsidRPr="00864FA3">
        <w:rPr>
          <w:rFonts w:ascii="Times New Roman" w:hAnsi="Times New Roman"/>
          <w:sz w:val="26"/>
          <w:szCs w:val="26"/>
        </w:rPr>
        <w:t>genético</w:t>
      </w:r>
      <w:proofErr w:type="gramEnd"/>
    </w:p>
    <w:p w:rsidR="002254BE" w:rsidRPr="00864FA3" w:rsidRDefault="002254BE" w:rsidP="00734C9D">
      <w:pPr>
        <w:spacing w:line="360" w:lineRule="auto"/>
        <w:rPr>
          <w:rFonts w:ascii="Times New Roman" w:hAnsi="Times New Roman"/>
          <w:sz w:val="26"/>
          <w:szCs w:val="26"/>
        </w:rPr>
      </w:pPr>
      <w:r w:rsidRPr="00864FA3">
        <w:rPr>
          <w:rFonts w:ascii="Times New Roman" w:hAnsi="Times New Roman"/>
          <w:sz w:val="26"/>
          <w:szCs w:val="26"/>
        </w:rPr>
        <w:t>IEC – Computação evolucionária interativa</w:t>
      </w:r>
    </w:p>
    <w:p w:rsidR="002254BE" w:rsidRPr="00864FA3" w:rsidRDefault="002254BE" w:rsidP="00734C9D">
      <w:pPr>
        <w:spacing w:line="360" w:lineRule="auto"/>
        <w:rPr>
          <w:rFonts w:ascii="Times New Roman" w:hAnsi="Times New Roman"/>
          <w:sz w:val="26"/>
          <w:szCs w:val="26"/>
        </w:rPr>
      </w:pPr>
      <w:r w:rsidRPr="00864FA3">
        <w:rPr>
          <w:rFonts w:ascii="Times New Roman" w:hAnsi="Times New Roman"/>
          <w:sz w:val="26"/>
          <w:szCs w:val="26"/>
        </w:rPr>
        <w:t>RNA – Ácido Ribonucleico</w:t>
      </w:r>
    </w:p>
    <w:p w:rsidR="002254BE" w:rsidRPr="00864FA3" w:rsidRDefault="002254BE" w:rsidP="00734C9D">
      <w:pPr>
        <w:spacing w:line="360" w:lineRule="auto"/>
        <w:rPr>
          <w:rFonts w:ascii="Times New Roman" w:hAnsi="Times New Roman"/>
          <w:sz w:val="26"/>
          <w:szCs w:val="26"/>
        </w:rPr>
      </w:pPr>
      <w:r w:rsidRPr="00864FA3">
        <w:rPr>
          <w:rFonts w:ascii="Times New Roman" w:hAnsi="Times New Roman"/>
          <w:sz w:val="26"/>
          <w:szCs w:val="26"/>
        </w:rPr>
        <w:t xml:space="preserve">UML – </w:t>
      </w:r>
      <w:proofErr w:type="spellStart"/>
      <w:r w:rsidRPr="00864FA3">
        <w:rPr>
          <w:rFonts w:ascii="Times New Roman" w:hAnsi="Times New Roman"/>
          <w:sz w:val="26"/>
          <w:szCs w:val="26"/>
        </w:rPr>
        <w:t>Unified</w:t>
      </w:r>
      <w:proofErr w:type="spellEnd"/>
      <w:r w:rsidRPr="00864FA3">
        <w:rPr>
          <w:rFonts w:ascii="Times New Roman" w:hAnsi="Times New Roman"/>
          <w:sz w:val="26"/>
          <w:szCs w:val="26"/>
        </w:rPr>
        <w:t xml:space="preserve"> </w:t>
      </w:r>
      <w:proofErr w:type="spellStart"/>
      <w:r w:rsidRPr="00864FA3">
        <w:rPr>
          <w:rFonts w:ascii="Times New Roman" w:hAnsi="Times New Roman"/>
          <w:sz w:val="26"/>
          <w:szCs w:val="26"/>
        </w:rPr>
        <w:t>Modeling</w:t>
      </w:r>
      <w:proofErr w:type="spellEnd"/>
      <w:r w:rsidRPr="00864FA3">
        <w:rPr>
          <w:rFonts w:ascii="Times New Roman" w:hAnsi="Times New Roman"/>
          <w:sz w:val="26"/>
          <w:szCs w:val="26"/>
        </w:rPr>
        <w:t xml:space="preserve"> </w:t>
      </w:r>
      <w:proofErr w:type="spellStart"/>
      <w:r w:rsidRPr="00864FA3">
        <w:rPr>
          <w:rFonts w:ascii="Times New Roman" w:hAnsi="Times New Roman"/>
          <w:sz w:val="26"/>
          <w:szCs w:val="26"/>
        </w:rPr>
        <w:t>Language</w:t>
      </w:r>
      <w:proofErr w:type="spellEnd"/>
      <w:r w:rsidRPr="00864FA3">
        <w:rPr>
          <w:rFonts w:ascii="Times New Roman" w:hAnsi="Times New Roman"/>
          <w:sz w:val="26"/>
          <w:szCs w:val="26"/>
        </w:rPr>
        <w:t xml:space="preserve">, em português, Linguagem de modelagem </w:t>
      </w:r>
      <w:proofErr w:type="gramStart"/>
      <w:r w:rsidRPr="00864FA3">
        <w:rPr>
          <w:rFonts w:ascii="Times New Roman" w:hAnsi="Times New Roman"/>
          <w:sz w:val="26"/>
          <w:szCs w:val="26"/>
        </w:rPr>
        <w:t>unificada</w:t>
      </w:r>
      <w:proofErr w:type="gramEnd"/>
    </w:p>
    <w:p w:rsidR="00000000" w:rsidRDefault="00766438">
      <w:pPr>
        <w:spacing w:line="360" w:lineRule="auto"/>
        <w:jc w:val="both"/>
        <w:rPr>
          <w:del w:id="618" w:author="Fabio" w:date="2013-11-14T17:48:00Z"/>
          <w:rFonts w:ascii="Times New Roman" w:hAnsi="Times New Roman"/>
          <w:b/>
          <w:sz w:val="24"/>
          <w:szCs w:val="24"/>
        </w:rPr>
        <w:pPrChange w:id="619" w:author="Fabio" w:date="2013-11-14T17:17:00Z">
          <w:pPr>
            <w:spacing w:line="360" w:lineRule="auto"/>
          </w:pPr>
        </w:pPrChange>
      </w:pPr>
      <w:r w:rsidRPr="00766438">
        <w:rPr>
          <w:rFonts w:ascii="Times New Roman" w:hAnsi="Times New Roman"/>
          <w:sz w:val="24"/>
          <w:szCs w:val="24"/>
          <w:rPrChange w:id="620" w:author="Fabio" w:date="2013-11-14T17:26:00Z">
            <w:rPr>
              <w:rFonts w:ascii="Times New Roman" w:hAnsi="Times New Roman"/>
              <w:b/>
              <w:color w:val="0000FF"/>
              <w:sz w:val="24"/>
              <w:szCs w:val="24"/>
              <w:u w:val="single"/>
            </w:rPr>
          </w:rPrChange>
        </w:rPr>
        <w:br w:type="page"/>
      </w:r>
    </w:p>
    <w:p w:rsidR="00000000" w:rsidRDefault="00766438">
      <w:pPr>
        <w:spacing w:line="360" w:lineRule="auto"/>
        <w:jc w:val="center"/>
        <w:rPr>
          <w:ins w:id="621" w:author="Fabio" w:date="2013-11-14T17:48:00Z"/>
          <w:rFonts w:ascii="Times New Roman" w:hAnsi="Times New Roman"/>
          <w:sz w:val="24"/>
          <w:szCs w:val="24"/>
        </w:rPr>
        <w:pPrChange w:id="622" w:author="Fabio" w:date="2013-11-14T17:48:00Z">
          <w:pPr>
            <w:pStyle w:val="CabealhodoSumrio"/>
            <w:spacing w:line="360" w:lineRule="auto"/>
            <w:jc w:val="center"/>
          </w:pPr>
        </w:pPrChange>
      </w:pPr>
      <w:r w:rsidRPr="00766438">
        <w:rPr>
          <w:rFonts w:ascii="Times New Roman" w:hAnsi="Times New Roman"/>
          <w:b/>
          <w:sz w:val="24"/>
          <w:szCs w:val="24"/>
          <w:rPrChange w:id="623" w:author="Fabio" w:date="2013-11-14T17:48:00Z">
            <w:rPr>
              <w:rFonts w:ascii="Times New Roman" w:hAnsi="Times New Roman"/>
              <w:color w:val="0000FF"/>
              <w:sz w:val="24"/>
              <w:szCs w:val="24"/>
              <w:u w:val="single"/>
            </w:rPr>
          </w:rPrChange>
        </w:rPr>
        <w:t>SUMÁRIO</w:t>
      </w:r>
    </w:p>
    <w:p w:rsidR="00000000" w:rsidRDefault="00FD574B">
      <w:pPr>
        <w:spacing w:line="360" w:lineRule="auto"/>
        <w:ind w:firstLine="708"/>
        <w:jc w:val="both"/>
        <w:rPr>
          <w:rFonts w:ascii="Times New Roman" w:hAnsi="Times New Roman"/>
          <w:sz w:val="24"/>
          <w:szCs w:val="24"/>
        </w:rPr>
        <w:pPrChange w:id="624" w:author="fsgomes" w:date="2013-11-14T20:33:00Z">
          <w:pPr>
            <w:spacing w:line="360" w:lineRule="auto"/>
          </w:pPr>
        </w:pPrChange>
      </w:pPr>
    </w:p>
    <w:p w:rsidR="0088457A" w:rsidRDefault="00766438">
      <w:pPr>
        <w:pStyle w:val="Sumrio1"/>
        <w:rPr>
          <w:rFonts w:asciiTheme="minorHAnsi" w:eastAsiaTheme="minorEastAsia" w:hAnsiTheme="minorHAnsi" w:cstheme="minorBidi"/>
          <w:bCs w:val="0"/>
          <w:sz w:val="22"/>
          <w:szCs w:val="22"/>
          <w:lang w:eastAsia="pt-BR"/>
        </w:rPr>
      </w:pPr>
      <w:r w:rsidRPr="00766438">
        <w:fldChar w:fldCharType="begin"/>
      </w:r>
      <w:r w:rsidR="00734C9D" w:rsidRPr="00CC7498">
        <w:instrText xml:space="preserve"> TOC \o "1-5" \h \z \u </w:instrText>
      </w:r>
      <w:r w:rsidRPr="00766438">
        <w:fldChar w:fldCharType="separate"/>
      </w:r>
      <w:hyperlink w:anchor="_Toc374911993" w:history="1">
        <w:r w:rsidR="0088457A" w:rsidRPr="002C04E2">
          <w:rPr>
            <w:rStyle w:val="Hyperlink"/>
            <w:b/>
          </w:rPr>
          <w:t>1.</w:t>
        </w:r>
        <w:r w:rsidR="0088457A">
          <w:rPr>
            <w:rFonts w:asciiTheme="minorHAnsi" w:eastAsiaTheme="minorEastAsia" w:hAnsiTheme="minorHAnsi" w:cstheme="minorBidi"/>
            <w:bCs w:val="0"/>
            <w:sz w:val="22"/>
            <w:szCs w:val="22"/>
            <w:lang w:eastAsia="pt-BR"/>
          </w:rPr>
          <w:tab/>
        </w:r>
        <w:r w:rsidR="0088457A" w:rsidRPr="002C04E2">
          <w:rPr>
            <w:rStyle w:val="Hyperlink"/>
            <w:b/>
          </w:rPr>
          <w:t>INTRODUÇÃO</w:t>
        </w:r>
        <w:r w:rsidR="0088457A">
          <w:rPr>
            <w:webHidden/>
          </w:rPr>
          <w:tab/>
        </w:r>
        <w:r>
          <w:rPr>
            <w:webHidden/>
          </w:rPr>
          <w:fldChar w:fldCharType="begin"/>
        </w:r>
        <w:r w:rsidR="0088457A">
          <w:rPr>
            <w:webHidden/>
          </w:rPr>
          <w:instrText xml:space="preserve"> PAGEREF _Toc374911993 \h </w:instrText>
        </w:r>
        <w:r>
          <w:rPr>
            <w:webHidden/>
          </w:rPr>
        </w:r>
        <w:r>
          <w:rPr>
            <w:webHidden/>
          </w:rPr>
          <w:fldChar w:fldCharType="separate"/>
        </w:r>
        <w:r w:rsidR="00F44E29">
          <w:rPr>
            <w:webHidden/>
          </w:rPr>
          <w:t>16</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1995" w:history="1">
        <w:r w:rsidR="0088457A" w:rsidRPr="002C04E2">
          <w:rPr>
            <w:rStyle w:val="Hyperlink"/>
            <w:b/>
          </w:rPr>
          <w:t>1.1.</w:t>
        </w:r>
        <w:r w:rsidR="0088457A">
          <w:rPr>
            <w:rFonts w:asciiTheme="minorHAnsi" w:eastAsiaTheme="minorEastAsia" w:hAnsiTheme="minorHAnsi" w:cstheme="minorBidi"/>
            <w:bCs w:val="0"/>
            <w:sz w:val="22"/>
            <w:szCs w:val="22"/>
            <w:lang w:eastAsia="pt-BR"/>
          </w:rPr>
          <w:tab/>
        </w:r>
        <w:r w:rsidR="0088457A" w:rsidRPr="002C04E2">
          <w:rPr>
            <w:rStyle w:val="Hyperlink"/>
            <w:b/>
          </w:rPr>
          <w:t>Objetivo</w:t>
        </w:r>
        <w:r w:rsidR="0088457A">
          <w:rPr>
            <w:webHidden/>
          </w:rPr>
          <w:tab/>
        </w:r>
        <w:r>
          <w:rPr>
            <w:webHidden/>
          </w:rPr>
          <w:fldChar w:fldCharType="begin"/>
        </w:r>
        <w:r w:rsidR="0088457A">
          <w:rPr>
            <w:webHidden/>
          </w:rPr>
          <w:instrText xml:space="preserve"> PAGEREF _Toc374911995 \h </w:instrText>
        </w:r>
        <w:r>
          <w:rPr>
            <w:webHidden/>
          </w:rPr>
        </w:r>
        <w:r>
          <w:rPr>
            <w:webHidden/>
          </w:rPr>
          <w:fldChar w:fldCharType="separate"/>
        </w:r>
        <w:r w:rsidR="00F44E29">
          <w:rPr>
            <w:webHidden/>
          </w:rPr>
          <w:t>16</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1997" w:history="1">
        <w:r w:rsidR="0088457A" w:rsidRPr="002C04E2">
          <w:rPr>
            <w:rStyle w:val="Hyperlink"/>
            <w:b/>
          </w:rPr>
          <w:t>1.2.</w:t>
        </w:r>
        <w:r w:rsidR="0088457A">
          <w:rPr>
            <w:rFonts w:asciiTheme="minorHAnsi" w:eastAsiaTheme="minorEastAsia" w:hAnsiTheme="minorHAnsi" w:cstheme="minorBidi"/>
            <w:bCs w:val="0"/>
            <w:sz w:val="22"/>
            <w:szCs w:val="22"/>
            <w:lang w:eastAsia="pt-BR"/>
          </w:rPr>
          <w:tab/>
        </w:r>
        <w:r w:rsidR="0088457A" w:rsidRPr="002C04E2">
          <w:rPr>
            <w:rStyle w:val="Hyperlink"/>
            <w:b/>
          </w:rPr>
          <w:t>Justificativas</w:t>
        </w:r>
        <w:r w:rsidR="0088457A">
          <w:rPr>
            <w:webHidden/>
          </w:rPr>
          <w:tab/>
        </w:r>
        <w:r>
          <w:rPr>
            <w:webHidden/>
          </w:rPr>
          <w:fldChar w:fldCharType="begin"/>
        </w:r>
        <w:r w:rsidR="0088457A">
          <w:rPr>
            <w:webHidden/>
          </w:rPr>
          <w:instrText xml:space="preserve"> PAGEREF _Toc374911997 \h </w:instrText>
        </w:r>
        <w:r>
          <w:rPr>
            <w:webHidden/>
          </w:rPr>
        </w:r>
        <w:r>
          <w:rPr>
            <w:webHidden/>
          </w:rPr>
          <w:fldChar w:fldCharType="separate"/>
        </w:r>
        <w:r w:rsidR="00F44E29">
          <w:rPr>
            <w:webHidden/>
          </w:rPr>
          <w:t>16</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1999" w:history="1">
        <w:r w:rsidR="0088457A" w:rsidRPr="002C04E2">
          <w:rPr>
            <w:rStyle w:val="Hyperlink"/>
            <w:b/>
          </w:rPr>
          <w:t>1.3.</w:t>
        </w:r>
        <w:r w:rsidR="0088457A">
          <w:rPr>
            <w:rFonts w:asciiTheme="minorHAnsi" w:eastAsiaTheme="minorEastAsia" w:hAnsiTheme="minorHAnsi" w:cstheme="minorBidi"/>
            <w:bCs w:val="0"/>
            <w:sz w:val="22"/>
            <w:szCs w:val="22"/>
            <w:lang w:eastAsia="pt-BR"/>
          </w:rPr>
          <w:tab/>
        </w:r>
        <w:r w:rsidR="0088457A" w:rsidRPr="002C04E2">
          <w:rPr>
            <w:rStyle w:val="Hyperlink"/>
            <w:b/>
          </w:rPr>
          <w:t>Problematização</w:t>
        </w:r>
        <w:r w:rsidR="0088457A">
          <w:rPr>
            <w:webHidden/>
          </w:rPr>
          <w:tab/>
        </w:r>
        <w:r>
          <w:rPr>
            <w:webHidden/>
          </w:rPr>
          <w:fldChar w:fldCharType="begin"/>
        </w:r>
        <w:r w:rsidR="0088457A">
          <w:rPr>
            <w:webHidden/>
          </w:rPr>
          <w:instrText xml:space="preserve"> PAGEREF _Toc374911999 \h </w:instrText>
        </w:r>
        <w:r>
          <w:rPr>
            <w:webHidden/>
          </w:rPr>
        </w:r>
        <w:r>
          <w:rPr>
            <w:webHidden/>
          </w:rPr>
          <w:fldChar w:fldCharType="separate"/>
        </w:r>
        <w:r w:rsidR="00F44E29">
          <w:rPr>
            <w:webHidden/>
          </w:rPr>
          <w:t>17</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00" w:history="1">
        <w:r w:rsidR="0088457A" w:rsidRPr="002C04E2">
          <w:rPr>
            <w:rStyle w:val="Hyperlink"/>
            <w:b/>
          </w:rPr>
          <w:t>1.4.</w:t>
        </w:r>
        <w:r w:rsidR="0088457A">
          <w:rPr>
            <w:rFonts w:asciiTheme="minorHAnsi" w:eastAsiaTheme="minorEastAsia" w:hAnsiTheme="minorHAnsi" w:cstheme="minorBidi"/>
            <w:bCs w:val="0"/>
            <w:sz w:val="22"/>
            <w:szCs w:val="22"/>
            <w:lang w:eastAsia="pt-BR"/>
          </w:rPr>
          <w:tab/>
        </w:r>
        <w:r w:rsidR="0088457A" w:rsidRPr="002C04E2">
          <w:rPr>
            <w:rStyle w:val="Hyperlink"/>
            <w:b/>
          </w:rPr>
          <w:t>Metodologia</w:t>
        </w:r>
        <w:r w:rsidR="0088457A">
          <w:rPr>
            <w:webHidden/>
          </w:rPr>
          <w:tab/>
        </w:r>
        <w:r>
          <w:rPr>
            <w:webHidden/>
          </w:rPr>
          <w:fldChar w:fldCharType="begin"/>
        </w:r>
        <w:r w:rsidR="0088457A">
          <w:rPr>
            <w:webHidden/>
          </w:rPr>
          <w:instrText xml:space="preserve"> PAGEREF _Toc374912000 \h </w:instrText>
        </w:r>
        <w:r>
          <w:rPr>
            <w:webHidden/>
          </w:rPr>
        </w:r>
        <w:r>
          <w:rPr>
            <w:webHidden/>
          </w:rPr>
          <w:fldChar w:fldCharType="separate"/>
        </w:r>
        <w:r w:rsidR="00F44E29">
          <w:rPr>
            <w:webHidden/>
          </w:rPr>
          <w:t>17</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01" w:history="1">
        <w:r w:rsidR="0088457A" w:rsidRPr="002C04E2">
          <w:rPr>
            <w:rStyle w:val="Hyperlink"/>
            <w:b/>
          </w:rPr>
          <w:t>1.5.</w:t>
        </w:r>
        <w:r w:rsidR="0088457A">
          <w:rPr>
            <w:rFonts w:asciiTheme="minorHAnsi" w:eastAsiaTheme="minorEastAsia" w:hAnsiTheme="minorHAnsi" w:cstheme="minorBidi"/>
            <w:bCs w:val="0"/>
            <w:sz w:val="22"/>
            <w:szCs w:val="22"/>
            <w:lang w:eastAsia="pt-BR"/>
          </w:rPr>
          <w:tab/>
        </w:r>
        <w:r w:rsidR="0088457A" w:rsidRPr="002C04E2">
          <w:rPr>
            <w:rStyle w:val="Hyperlink"/>
            <w:b/>
          </w:rPr>
          <w:t>Limitação de estudo</w:t>
        </w:r>
        <w:r w:rsidR="0088457A">
          <w:rPr>
            <w:webHidden/>
          </w:rPr>
          <w:tab/>
        </w:r>
        <w:r>
          <w:rPr>
            <w:webHidden/>
          </w:rPr>
          <w:fldChar w:fldCharType="begin"/>
        </w:r>
        <w:r w:rsidR="0088457A">
          <w:rPr>
            <w:webHidden/>
          </w:rPr>
          <w:instrText xml:space="preserve"> PAGEREF _Toc374912001 \h </w:instrText>
        </w:r>
        <w:r>
          <w:rPr>
            <w:webHidden/>
          </w:rPr>
        </w:r>
        <w:r>
          <w:rPr>
            <w:webHidden/>
          </w:rPr>
          <w:fldChar w:fldCharType="separate"/>
        </w:r>
        <w:r w:rsidR="00F44E29">
          <w:rPr>
            <w:webHidden/>
          </w:rPr>
          <w:t>18</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03" w:history="1">
        <w:r w:rsidR="0088457A" w:rsidRPr="002C04E2">
          <w:rPr>
            <w:rStyle w:val="Hyperlink"/>
            <w:b/>
          </w:rPr>
          <w:t>1.6.</w:t>
        </w:r>
        <w:r w:rsidR="0088457A">
          <w:rPr>
            <w:rFonts w:asciiTheme="minorHAnsi" w:eastAsiaTheme="minorEastAsia" w:hAnsiTheme="minorHAnsi" w:cstheme="minorBidi"/>
            <w:bCs w:val="0"/>
            <w:sz w:val="22"/>
            <w:szCs w:val="22"/>
            <w:lang w:eastAsia="pt-BR"/>
          </w:rPr>
          <w:tab/>
        </w:r>
        <w:r w:rsidR="0088457A" w:rsidRPr="002C04E2">
          <w:rPr>
            <w:rStyle w:val="Hyperlink"/>
            <w:b/>
          </w:rPr>
          <w:t>Estrutura do trabalho</w:t>
        </w:r>
        <w:r w:rsidR="0088457A">
          <w:rPr>
            <w:webHidden/>
          </w:rPr>
          <w:tab/>
        </w:r>
        <w:r>
          <w:rPr>
            <w:webHidden/>
          </w:rPr>
          <w:fldChar w:fldCharType="begin"/>
        </w:r>
        <w:r w:rsidR="0088457A">
          <w:rPr>
            <w:webHidden/>
          </w:rPr>
          <w:instrText xml:space="preserve"> PAGEREF _Toc374912003 \h </w:instrText>
        </w:r>
        <w:r>
          <w:rPr>
            <w:webHidden/>
          </w:rPr>
        </w:r>
        <w:r>
          <w:rPr>
            <w:webHidden/>
          </w:rPr>
          <w:fldChar w:fldCharType="separate"/>
        </w:r>
        <w:r w:rsidR="00F44E29">
          <w:rPr>
            <w:webHidden/>
          </w:rPr>
          <w:t>18</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04" w:history="1">
        <w:r w:rsidR="0088457A" w:rsidRPr="002C04E2">
          <w:rPr>
            <w:rStyle w:val="Hyperlink"/>
            <w:b/>
          </w:rPr>
          <w:t>2.</w:t>
        </w:r>
        <w:r w:rsidR="0088457A">
          <w:rPr>
            <w:rFonts w:asciiTheme="minorHAnsi" w:eastAsiaTheme="minorEastAsia" w:hAnsiTheme="minorHAnsi" w:cstheme="minorBidi"/>
            <w:bCs w:val="0"/>
            <w:sz w:val="22"/>
            <w:szCs w:val="22"/>
            <w:lang w:eastAsia="pt-BR"/>
          </w:rPr>
          <w:tab/>
        </w:r>
        <w:r w:rsidR="0088457A" w:rsidRPr="002C04E2">
          <w:rPr>
            <w:rStyle w:val="Hyperlink"/>
            <w:b/>
          </w:rPr>
          <w:t>FUNDAMENTAÇÃO TEÓRICA</w:t>
        </w:r>
        <w:r w:rsidR="0088457A">
          <w:rPr>
            <w:webHidden/>
          </w:rPr>
          <w:tab/>
        </w:r>
        <w:r>
          <w:rPr>
            <w:webHidden/>
          </w:rPr>
          <w:fldChar w:fldCharType="begin"/>
        </w:r>
        <w:r w:rsidR="0088457A">
          <w:rPr>
            <w:webHidden/>
          </w:rPr>
          <w:instrText xml:space="preserve"> PAGEREF _Toc374912004 \h </w:instrText>
        </w:r>
        <w:r>
          <w:rPr>
            <w:webHidden/>
          </w:rPr>
        </w:r>
        <w:r>
          <w:rPr>
            <w:webHidden/>
          </w:rPr>
          <w:fldChar w:fldCharType="separate"/>
        </w:r>
        <w:r w:rsidR="00F44E29">
          <w:rPr>
            <w:webHidden/>
          </w:rPr>
          <w:t>19</w:t>
        </w:r>
        <w:r>
          <w:rPr>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05" w:history="1">
        <w:r w:rsidR="0088457A" w:rsidRPr="002C04E2">
          <w:rPr>
            <w:rStyle w:val="Hyperlink"/>
            <w:rFonts w:ascii="Times New Roman" w:hAnsi="Times New Roman"/>
            <w:b/>
            <w:noProof/>
          </w:rPr>
          <w:t>2.1.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Algoritmos</w:t>
        </w:r>
        <w:r w:rsidR="0088457A">
          <w:rPr>
            <w:noProof/>
            <w:webHidden/>
          </w:rPr>
          <w:tab/>
        </w:r>
        <w:r>
          <w:rPr>
            <w:noProof/>
            <w:webHidden/>
          </w:rPr>
          <w:fldChar w:fldCharType="begin"/>
        </w:r>
        <w:r w:rsidR="0088457A">
          <w:rPr>
            <w:noProof/>
            <w:webHidden/>
          </w:rPr>
          <w:instrText xml:space="preserve"> PAGEREF _Toc374912005 \h </w:instrText>
        </w:r>
        <w:r>
          <w:rPr>
            <w:noProof/>
            <w:webHidden/>
          </w:rPr>
        </w:r>
        <w:r>
          <w:rPr>
            <w:noProof/>
            <w:webHidden/>
          </w:rPr>
          <w:fldChar w:fldCharType="separate"/>
        </w:r>
        <w:r w:rsidR="00F44E29">
          <w:rPr>
            <w:noProof/>
            <w:webHidden/>
          </w:rPr>
          <w:t>19</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06" w:history="1">
        <w:r w:rsidR="0088457A" w:rsidRPr="002C04E2">
          <w:rPr>
            <w:rStyle w:val="Hyperlink"/>
            <w:rFonts w:ascii="Times New Roman" w:hAnsi="Times New Roman"/>
            <w:b/>
            <w:noProof/>
          </w:rPr>
          <w:t>2.1.1.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Tipos de informações</w:t>
        </w:r>
        <w:r w:rsidR="0088457A">
          <w:rPr>
            <w:noProof/>
            <w:webHidden/>
          </w:rPr>
          <w:tab/>
        </w:r>
        <w:r>
          <w:rPr>
            <w:noProof/>
            <w:webHidden/>
          </w:rPr>
          <w:fldChar w:fldCharType="begin"/>
        </w:r>
        <w:r w:rsidR="0088457A">
          <w:rPr>
            <w:noProof/>
            <w:webHidden/>
          </w:rPr>
          <w:instrText xml:space="preserve"> PAGEREF _Toc374912006 \h </w:instrText>
        </w:r>
        <w:r>
          <w:rPr>
            <w:noProof/>
            <w:webHidden/>
          </w:rPr>
        </w:r>
        <w:r>
          <w:rPr>
            <w:noProof/>
            <w:webHidden/>
          </w:rPr>
          <w:fldChar w:fldCharType="separate"/>
        </w:r>
        <w:r w:rsidR="00F44E29">
          <w:rPr>
            <w:noProof/>
            <w:webHidden/>
          </w:rPr>
          <w:t>20</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07" w:history="1">
        <w:r w:rsidR="0088457A" w:rsidRPr="002C04E2">
          <w:rPr>
            <w:rStyle w:val="Hyperlink"/>
            <w:rFonts w:ascii="Times New Roman" w:hAnsi="Times New Roman"/>
            <w:b/>
            <w:noProof/>
          </w:rPr>
          <w:t>2.1.2.</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Tipos de dados</w:t>
        </w:r>
        <w:r w:rsidR="0088457A">
          <w:rPr>
            <w:noProof/>
            <w:webHidden/>
          </w:rPr>
          <w:tab/>
        </w:r>
        <w:r>
          <w:rPr>
            <w:noProof/>
            <w:webHidden/>
          </w:rPr>
          <w:fldChar w:fldCharType="begin"/>
        </w:r>
        <w:r w:rsidR="0088457A">
          <w:rPr>
            <w:noProof/>
            <w:webHidden/>
          </w:rPr>
          <w:instrText xml:space="preserve"> PAGEREF _Toc374912007 \h </w:instrText>
        </w:r>
        <w:r>
          <w:rPr>
            <w:noProof/>
            <w:webHidden/>
          </w:rPr>
        </w:r>
        <w:r>
          <w:rPr>
            <w:noProof/>
            <w:webHidden/>
          </w:rPr>
          <w:fldChar w:fldCharType="separate"/>
        </w:r>
        <w:r w:rsidR="00F44E29">
          <w:rPr>
            <w:noProof/>
            <w:webHidden/>
          </w:rPr>
          <w:t>21</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08" w:history="1">
        <w:r w:rsidR="0088457A" w:rsidRPr="002C04E2">
          <w:rPr>
            <w:rStyle w:val="Hyperlink"/>
            <w:rFonts w:ascii="Times New Roman" w:hAnsi="Times New Roman"/>
            <w:b/>
            <w:noProof/>
          </w:rPr>
          <w:t>2.1.3.</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Tipo de inteiros</w:t>
        </w:r>
        <w:r w:rsidR="0088457A">
          <w:rPr>
            <w:noProof/>
            <w:webHidden/>
          </w:rPr>
          <w:tab/>
        </w:r>
        <w:r>
          <w:rPr>
            <w:noProof/>
            <w:webHidden/>
          </w:rPr>
          <w:fldChar w:fldCharType="begin"/>
        </w:r>
        <w:r w:rsidR="0088457A">
          <w:rPr>
            <w:noProof/>
            <w:webHidden/>
          </w:rPr>
          <w:instrText xml:space="preserve"> PAGEREF _Toc374912008 \h </w:instrText>
        </w:r>
        <w:r>
          <w:rPr>
            <w:noProof/>
            <w:webHidden/>
          </w:rPr>
        </w:r>
        <w:r>
          <w:rPr>
            <w:noProof/>
            <w:webHidden/>
          </w:rPr>
          <w:fldChar w:fldCharType="separate"/>
        </w:r>
        <w:r w:rsidR="00F44E29">
          <w:rPr>
            <w:noProof/>
            <w:webHidden/>
          </w:rPr>
          <w:t>21</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09" w:history="1">
        <w:r w:rsidR="0088457A" w:rsidRPr="002C04E2">
          <w:rPr>
            <w:rStyle w:val="Hyperlink"/>
            <w:rFonts w:ascii="Times New Roman" w:eastAsia="Times New Roman" w:hAnsi="Times New Roman"/>
            <w:b/>
            <w:bCs/>
            <w:noProof/>
          </w:rPr>
          <w:t>2.1.4.</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Tipos Reais</w:t>
        </w:r>
        <w:r w:rsidR="0088457A">
          <w:rPr>
            <w:noProof/>
            <w:webHidden/>
          </w:rPr>
          <w:tab/>
        </w:r>
        <w:r>
          <w:rPr>
            <w:noProof/>
            <w:webHidden/>
          </w:rPr>
          <w:fldChar w:fldCharType="begin"/>
        </w:r>
        <w:r w:rsidR="0088457A">
          <w:rPr>
            <w:noProof/>
            <w:webHidden/>
          </w:rPr>
          <w:instrText xml:space="preserve"> PAGEREF _Toc374912009 \h </w:instrText>
        </w:r>
        <w:r>
          <w:rPr>
            <w:noProof/>
            <w:webHidden/>
          </w:rPr>
        </w:r>
        <w:r>
          <w:rPr>
            <w:noProof/>
            <w:webHidden/>
          </w:rPr>
          <w:fldChar w:fldCharType="separate"/>
        </w:r>
        <w:r w:rsidR="00F44E29">
          <w:rPr>
            <w:noProof/>
            <w:webHidden/>
          </w:rPr>
          <w:t>21</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10" w:history="1">
        <w:r w:rsidR="0088457A" w:rsidRPr="002C04E2">
          <w:rPr>
            <w:rStyle w:val="Hyperlink"/>
            <w:rFonts w:ascii="Times New Roman" w:hAnsi="Times New Roman"/>
            <w:b/>
            <w:noProof/>
          </w:rPr>
          <w:t>2.1.5.</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Tipos caracteres</w:t>
        </w:r>
        <w:r w:rsidR="0088457A">
          <w:rPr>
            <w:noProof/>
            <w:webHidden/>
          </w:rPr>
          <w:tab/>
        </w:r>
        <w:r>
          <w:rPr>
            <w:noProof/>
            <w:webHidden/>
          </w:rPr>
          <w:fldChar w:fldCharType="begin"/>
        </w:r>
        <w:r w:rsidR="0088457A">
          <w:rPr>
            <w:noProof/>
            <w:webHidden/>
          </w:rPr>
          <w:instrText xml:space="preserve"> PAGEREF _Toc374912010 \h </w:instrText>
        </w:r>
        <w:r>
          <w:rPr>
            <w:noProof/>
            <w:webHidden/>
          </w:rPr>
        </w:r>
        <w:r>
          <w:rPr>
            <w:noProof/>
            <w:webHidden/>
          </w:rPr>
          <w:fldChar w:fldCharType="separate"/>
        </w:r>
        <w:r w:rsidR="00F44E29">
          <w:rPr>
            <w:noProof/>
            <w:webHidden/>
          </w:rPr>
          <w:t>21</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11" w:history="1">
        <w:r w:rsidR="0088457A" w:rsidRPr="002C04E2">
          <w:rPr>
            <w:rStyle w:val="Hyperlink"/>
            <w:rFonts w:ascii="Times New Roman" w:hAnsi="Times New Roman"/>
            <w:b/>
            <w:noProof/>
          </w:rPr>
          <w:t>2.1.6.</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Tipos lógicos</w:t>
        </w:r>
        <w:r w:rsidR="0088457A">
          <w:rPr>
            <w:noProof/>
            <w:webHidden/>
          </w:rPr>
          <w:tab/>
        </w:r>
        <w:r>
          <w:rPr>
            <w:noProof/>
            <w:webHidden/>
          </w:rPr>
          <w:fldChar w:fldCharType="begin"/>
        </w:r>
        <w:r w:rsidR="0088457A">
          <w:rPr>
            <w:noProof/>
            <w:webHidden/>
          </w:rPr>
          <w:instrText xml:space="preserve"> PAGEREF _Toc374912011 \h </w:instrText>
        </w:r>
        <w:r>
          <w:rPr>
            <w:noProof/>
            <w:webHidden/>
          </w:rPr>
        </w:r>
        <w:r>
          <w:rPr>
            <w:noProof/>
            <w:webHidden/>
          </w:rPr>
          <w:fldChar w:fldCharType="separate"/>
        </w:r>
        <w:r w:rsidR="00F44E29">
          <w:rPr>
            <w:noProof/>
            <w:webHidden/>
          </w:rPr>
          <w:t>22</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12" w:history="1">
        <w:r w:rsidR="0088457A" w:rsidRPr="002C04E2">
          <w:rPr>
            <w:rStyle w:val="Hyperlink"/>
            <w:rFonts w:ascii="Times New Roman" w:hAnsi="Times New Roman"/>
            <w:b/>
            <w:noProof/>
          </w:rPr>
          <w:t>2.1.7.</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O uso de variáveis</w:t>
        </w:r>
        <w:r w:rsidR="0088457A">
          <w:rPr>
            <w:noProof/>
            <w:webHidden/>
          </w:rPr>
          <w:tab/>
        </w:r>
        <w:r>
          <w:rPr>
            <w:noProof/>
            <w:webHidden/>
          </w:rPr>
          <w:fldChar w:fldCharType="begin"/>
        </w:r>
        <w:r w:rsidR="0088457A">
          <w:rPr>
            <w:noProof/>
            <w:webHidden/>
          </w:rPr>
          <w:instrText xml:space="preserve"> PAGEREF _Toc374912012 \h </w:instrText>
        </w:r>
        <w:r>
          <w:rPr>
            <w:noProof/>
            <w:webHidden/>
          </w:rPr>
        </w:r>
        <w:r>
          <w:rPr>
            <w:noProof/>
            <w:webHidden/>
          </w:rPr>
          <w:fldChar w:fldCharType="separate"/>
        </w:r>
        <w:r w:rsidR="00F44E29">
          <w:rPr>
            <w:noProof/>
            <w:webHidden/>
          </w:rPr>
          <w:t>22</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13" w:history="1">
        <w:r w:rsidR="0088457A" w:rsidRPr="002C04E2">
          <w:rPr>
            <w:rStyle w:val="Hyperlink"/>
            <w:rFonts w:ascii="Times New Roman" w:eastAsia="Times New Roman" w:hAnsi="Times New Roman"/>
            <w:b/>
            <w:bCs/>
            <w:noProof/>
          </w:rPr>
          <w:t>2.1.8.</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Uso de constantes</w:t>
        </w:r>
        <w:r w:rsidR="0088457A">
          <w:rPr>
            <w:noProof/>
            <w:webHidden/>
          </w:rPr>
          <w:tab/>
        </w:r>
        <w:r>
          <w:rPr>
            <w:noProof/>
            <w:webHidden/>
          </w:rPr>
          <w:fldChar w:fldCharType="begin"/>
        </w:r>
        <w:r w:rsidR="0088457A">
          <w:rPr>
            <w:noProof/>
            <w:webHidden/>
          </w:rPr>
          <w:instrText xml:space="preserve"> PAGEREF _Toc374912013 \h </w:instrText>
        </w:r>
        <w:r>
          <w:rPr>
            <w:noProof/>
            <w:webHidden/>
          </w:rPr>
        </w:r>
        <w:r>
          <w:rPr>
            <w:noProof/>
            <w:webHidden/>
          </w:rPr>
          <w:fldChar w:fldCharType="separate"/>
        </w:r>
        <w:r w:rsidR="00F44E29">
          <w:rPr>
            <w:noProof/>
            <w:webHidden/>
          </w:rPr>
          <w:t>23</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14" w:history="1">
        <w:r w:rsidR="0088457A" w:rsidRPr="002C04E2">
          <w:rPr>
            <w:rStyle w:val="Hyperlink"/>
            <w:rFonts w:ascii="Times New Roman" w:hAnsi="Times New Roman"/>
            <w:b/>
            <w:noProof/>
          </w:rPr>
          <w:t>2.1.9.</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Português estruturado</w:t>
        </w:r>
        <w:r w:rsidR="0088457A">
          <w:rPr>
            <w:noProof/>
            <w:webHidden/>
          </w:rPr>
          <w:tab/>
        </w:r>
        <w:r>
          <w:rPr>
            <w:noProof/>
            <w:webHidden/>
          </w:rPr>
          <w:fldChar w:fldCharType="begin"/>
        </w:r>
        <w:r w:rsidR="0088457A">
          <w:rPr>
            <w:noProof/>
            <w:webHidden/>
          </w:rPr>
          <w:instrText xml:space="preserve"> PAGEREF _Toc374912014 \h </w:instrText>
        </w:r>
        <w:r>
          <w:rPr>
            <w:noProof/>
            <w:webHidden/>
          </w:rPr>
        </w:r>
        <w:r>
          <w:rPr>
            <w:noProof/>
            <w:webHidden/>
          </w:rPr>
          <w:fldChar w:fldCharType="separate"/>
        </w:r>
        <w:r w:rsidR="00F44E29">
          <w:rPr>
            <w:noProof/>
            <w:webHidden/>
          </w:rPr>
          <w:t>23</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15" w:history="1">
        <w:r w:rsidR="0088457A" w:rsidRPr="002C04E2">
          <w:rPr>
            <w:rStyle w:val="Hyperlink"/>
            <w:rFonts w:ascii="Times New Roman" w:eastAsia="Times New Roman" w:hAnsi="Times New Roman"/>
            <w:b/>
            <w:bCs/>
            <w:noProof/>
          </w:rPr>
          <w:t>2.2.</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bCs/>
            <w:noProof/>
          </w:rPr>
          <w:t>Teoria da evolução</w:t>
        </w:r>
        <w:r w:rsidR="0088457A">
          <w:rPr>
            <w:noProof/>
            <w:webHidden/>
          </w:rPr>
          <w:tab/>
        </w:r>
        <w:r>
          <w:rPr>
            <w:noProof/>
            <w:webHidden/>
          </w:rPr>
          <w:fldChar w:fldCharType="begin"/>
        </w:r>
        <w:r w:rsidR="0088457A">
          <w:rPr>
            <w:noProof/>
            <w:webHidden/>
          </w:rPr>
          <w:instrText xml:space="preserve"> PAGEREF _Toc374912015 \h </w:instrText>
        </w:r>
        <w:r>
          <w:rPr>
            <w:noProof/>
            <w:webHidden/>
          </w:rPr>
        </w:r>
        <w:r>
          <w:rPr>
            <w:noProof/>
            <w:webHidden/>
          </w:rPr>
          <w:fldChar w:fldCharType="separate"/>
        </w:r>
        <w:r w:rsidR="00F44E29">
          <w:rPr>
            <w:noProof/>
            <w:webHidden/>
          </w:rPr>
          <w:t>24</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16" w:history="1">
        <w:r w:rsidR="0088457A" w:rsidRPr="002C04E2">
          <w:rPr>
            <w:rStyle w:val="Hyperlink"/>
            <w:rFonts w:ascii="Times New Roman" w:hAnsi="Times New Roman"/>
            <w:b/>
            <w:noProof/>
          </w:rPr>
          <w:t>2.3.</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Genética Básica</w:t>
        </w:r>
        <w:r w:rsidR="0088457A">
          <w:rPr>
            <w:noProof/>
            <w:webHidden/>
          </w:rPr>
          <w:tab/>
        </w:r>
        <w:r>
          <w:rPr>
            <w:noProof/>
            <w:webHidden/>
          </w:rPr>
          <w:fldChar w:fldCharType="begin"/>
        </w:r>
        <w:r w:rsidR="0088457A">
          <w:rPr>
            <w:noProof/>
            <w:webHidden/>
          </w:rPr>
          <w:instrText xml:space="preserve"> PAGEREF _Toc374912016 \h </w:instrText>
        </w:r>
        <w:r>
          <w:rPr>
            <w:noProof/>
            <w:webHidden/>
          </w:rPr>
        </w:r>
        <w:r>
          <w:rPr>
            <w:noProof/>
            <w:webHidden/>
          </w:rPr>
          <w:fldChar w:fldCharType="separate"/>
        </w:r>
        <w:r w:rsidR="00F44E29">
          <w:rPr>
            <w:noProof/>
            <w:webHidden/>
          </w:rPr>
          <w:t>25</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17" w:history="1">
        <w:r w:rsidR="0088457A" w:rsidRPr="002C04E2">
          <w:rPr>
            <w:rStyle w:val="Hyperlink"/>
            <w:rFonts w:ascii="Times New Roman" w:hAnsi="Times New Roman"/>
            <w:b/>
            <w:noProof/>
          </w:rPr>
          <w:t>2.4.</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História do algoritmo genético</w:t>
        </w:r>
        <w:r w:rsidR="0088457A">
          <w:rPr>
            <w:noProof/>
            <w:webHidden/>
          </w:rPr>
          <w:tab/>
        </w:r>
        <w:r>
          <w:rPr>
            <w:noProof/>
            <w:webHidden/>
          </w:rPr>
          <w:fldChar w:fldCharType="begin"/>
        </w:r>
        <w:r w:rsidR="0088457A">
          <w:rPr>
            <w:noProof/>
            <w:webHidden/>
          </w:rPr>
          <w:instrText xml:space="preserve"> PAGEREF _Toc374912017 \h </w:instrText>
        </w:r>
        <w:r>
          <w:rPr>
            <w:noProof/>
            <w:webHidden/>
          </w:rPr>
        </w:r>
        <w:r>
          <w:rPr>
            <w:noProof/>
            <w:webHidden/>
          </w:rPr>
          <w:fldChar w:fldCharType="separate"/>
        </w:r>
        <w:r w:rsidR="00F44E29">
          <w:rPr>
            <w:noProof/>
            <w:webHidden/>
          </w:rPr>
          <w:t>29</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18" w:history="1">
        <w:r w:rsidR="0088457A" w:rsidRPr="002C04E2">
          <w:rPr>
            <w:rStyle w:val="Hyperlink"/>
            <w:rFonts w:ascii="Times New Roman" w:hAnsi="Times New Roman"/>
            <w:b/>
            <w:noProof/>
          </w:rPr>
          <w:t>2.4.1.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Algoritmo genético</w:t>
        </w:r>
        <w:r w:rsidR="0088457A">
          <w:rPr>
            <w:noProof/>
            <w:webHidden/>
          </w:rPr>
          <w:tab/>
        </w:r>
        <w:r>
          <w:rPr>
            <w:noProof/>
            <w:webHidden/>
          </w:rPr>
          <w:fldChar w:fldCharType="begin"/>
        </w:r>
        <w:r w:rsidR="0088457A">
          <w:rPr>
            <w:noProof/>
            <w:webHidden/>
          </w:rPr>
          <w:instrText xml:space="preserve"> PAGEREF _Toc374912018 \h </w:instrText>
        </w:r>
        <w:r>
          <w:rPr>
            <w:noProof/>
            <w:webHidden/>
          </w:rPr>
        </w:r>
        <w:r>
          <w:rPr>
            <w:noProof/>
            <w:webHidden/>
          </w:rPr>
          <w:fldChar w:fldCharType="separate"/>
        </w:r>
        <w:r w:rsidR="00F44E29">
          <w:rPr>
            <w:noProof/>
            <w:webHidden/>
          </w:rPr>
          <w:t>30</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19" w:history="1">
        <w:r w:rsidR="0088457A" w:rsidRPr="002C04E2">
          <w:rPr>
            <w:rStyle w:val="Hyperlink"/>
            <w:rFonts w:ascii="Times New Roman" w:eastAsia="Times New Roman" w:hAnsi="Times New Roman"/>
            <w:b/>
            <w:noProof/>
            <w:lang w:eastAsia="pt-BR"/>
          </w:rPr>
          <w:t>2.4.1.1.</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noProof/>
            <w:lang w:eastAsia="pt-BR"/>
          </w:rPr>
          <w:t>Mutação</w:t>
        </w:r>
        <w:r w:rsidR="0088457A">
          <w:rPr>
            <w:noProof/>
            <w:webHidden/>
          </w:rPr>
          <w:tab/>
        </w:r>
        <w:r>
          <w:rPr>
            <w:noProof/>
            <w:webHidden/>
          </w:rPr>
          <w:fldChar w:fldCharType="begin"/>
        </w:r>
        <w:r w:rsidR="0088457A">
          <w:rPr>
            <w:noProof/>
            <w:webHidden/>
          </w:rPr>
          <w:instrText xml:space="preserve"> PAGEREF _Toc374912019 \h </w:instrText>
        </w:r>
        <w:r>
          <w:rPr>
            <w:noProof/>
            <w:webHidden/>
          </w:rPr>
        </w:r>
        <w:r>
          <w:rPr>
            <w:noProof/>
            <w:webHidden/>
          </w:rPr>
          <w:fldChar w:fldCharType="separate"/>
        </w:r>
        <w:r w:rsidR="00F44E29">
          <w:rPr>
            <w:noProof/>
            <w:webHidden/>
          </w:rPr>
          <w:t>31</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20" w:history="1">
        <w:r w:rsidR="0088457A" w:rsidRPr="002C04E2">
          <w:rPr>
            <w:rStyle w:val="Hyperlink"/>
            <w:rFonts w:ascii="Times New Roman" w:hAnsi="Times New Roman"/>
            <w:b/>
            <w:noProof/>
            <w:lang w:eastAsia="pt-BR"/>
          </w:rPr>
          <w:t>2.4.1.2.</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bCs/>
            <w:noProof/>
            <w:lang w:eastAsia="pt-BR"/>
          </w:rPr>
          <w:t>Seleção</w:t>
        </w:r>
        <w:r w:rsidR="0088457A">
          <w:rPr>
            <w:noProof/>
            <w:webHidden/>
          </w:rPr>
          <w:tab/>
        </w:r>
        <w:r>
          <w:rPr>
            <w:noProof/>
            <w:webHidden/>
          </w:rPr>
          <w:fldChar w:fldCharType="begin"/>
        </w:r>
        <w:r w:rsidR="0088457A">
          <w:rPr>
            <w:noProof/>
            <w:webHidden/>
          </w:rPr>
          <w:instrText xml:space="preserve"> PAGEREF _Toc374912020 \h </w:instrText>
        </w:r>
        <w:r>
          <w:rPr>
            <w:noProof/>
            <w:webHidden/>
          </w:rPr>
        </w:r>
        <w:r>
          <w:rPr>
            <w:noProof/>
            <w:webHidden/>
          </w:rPr>
          <w:fldChar w:fldCharType="separate"/>
        </w:r>
        <w:r w:rsidR="00F44E29">
          <w:rPr>
            <w:noProof/>
            <w:webHidden/>
          </w:rPr>
          <w:t>32</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21" w:history="1">
        <w:r w:rsidR="0088457A" w:rsidRPr="002C04E2">
          <w:rPr>
            <w:rStyle w:val="Hyperlink"/>
            <w:rFonts w:ascii="Times New Roman" w:hAnsi="Times New Roman"/>
            <w:b/>
            <w:noProof/>
            <w:lang w:eastAsia="pt-BR"/>
          </w:rPr>
          <w:t>2.4.1.3.</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bCs/>
            <w:noProof/>
            <w:lang w:eastAsia="pt-BR"/>
          </w:rPr>
          <w:t>Método de torneio</w:t>
        </w:r>
        <w:r w:rsidR="0088457A">
          <w:rPr>
            <w:noProof/>
            <w:webHidden/>
          </w:rPr>
          <w:tab/>
        </w:r>
        <w:r>
          <w:rPr>
            <w:noProof/>
            <w:webHidden/>
          </w:rPr>
          <w:fldChar w:fldCharType="begin"/>
        </w:r>
        <w:r w:rsidR="0088457A">
          <w:rPr>
            <w:noProof/>
            <w:webHidden/>
          </w:rPr>
          <w:instrText xml:space="preserve"> PAGEREF _Toc374912021 \h </w:instrText>
        </w:r>
        <w:r>
          <w:rPr>
            <w:noProof/>
            <w:webHidden/>
          </w:rPr>
        </w:r>
        <w:r>
          <w:rPr>
            <w:noProof/>
            <w:webHidden/>
          </w:rPr>
          <w:fldChar w:fldCharType="separate"/>
        </w:r>
        <w:r w:rsidR="00F44E29">
          <w:rPr>
            <w:noProof/>
            <w:webHidden/>
          </w:rPr>
          <w:t>32</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22" w:history="1">
        <w:r w:rsidR="0088457A" w:rsidRPr="002C04E2">
          <w:rPr>
            <w:rStyle w:val="Hyperlink"/>
            <w:rFonts w:ascii="Times New Roman" w:hAnsi="Times New Roman"/>
            <w:b/>
            <w:noProof/>
          </w:rPr>
          <w:t>2.5.</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Método de roleta</w:t>
        </w:r>
        <w:r w:rsidR="0088457A">
          <w:rPr>
            <w:noProof/>
            <w:webHidden/>
          </w:rPr>
          <w:tab/>
        </w:r>
        <w:r>
          <w:rPr>
            <w:noProof/>
            <w:webHidden/>
          </w:rPr>
          <w:fldChar w:fldCharType="begin"/>
        </w:r>
        <w:r w:rsidR="0088457A">
          <w:rPr>
            <w:noProof/>
            <w:webHidden/>
          </w:rPr>
          <w:instrText xml:space="preserve"> PAGEREF _Toc374912022 \h </w:instrText>
        </w:r>
        <w:r>
          <w:rPr>
            <w:noProof/>
            <w:webHidden/>
          </w:rPr>
        </w:r>
        <w:r>
          <w:rPr>
            <w:noProof/>
            <w:webHidden/>
          </w:rPr>
          <w:fldChar w:fldCharType="separate"/>
        </w:r>
        <w:r w:rsidR="00F44E29">
          <w:rPr>
            <w:noProof/>
            <w:webHidden/>
          </w:rPr>
          <w:t>35</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23" w:history="1">
        <w:r w:rsidR="0088457A" w:rsidRPr="002C04E2">
          <w:rPr>
            <w:rStyle w:val="Hyperlink"/>
            <w:rFonts w:ascii="Times New Roman" w:hAnsi="Times New Roman"/>
            <w:b/>
            <w:noProof/>
          </w:rPr>
          <w:t>2.6.</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UML</w:t>
        </w:r>
        <w:r w:rsidR="0088457A">
          <w:rPr>
            <w:noProof/>
            <w:webHidden/>
          </w:rPr>
          <w:tab/>
        </w:r>
        <w:r>
          <w:rPr>
            <w:noProof/>
            <w:webHidden/>
          </w:rPr>
          <w:fldChar w:fldCharType="begin"/>
        </w:r>
        <w:r w:rsidR="0088457A">
          <w:rPr>
            <w:noProof/>
            <w:webHidden/>
          </w:rPr>
          <w:instrText xml:space="preserve"> PAGEREF _Toc374912023 \h </w:instrText>
        </w:r>
        <w:r>
          <w:rPr>
            <w:noProof/>
            <w:webHidden/>
          </w:rPr>
        </w:r>
        <w:r>
          <w:rPr>
            <w:noProof/>
            <w:webHidden/>
          </w:rPr>
          <w:fldChar w:fldCharType="separate"/>
        </w:r>
        <w:r w:rsidR="00F44E29">
          <w:rPr>
            <w:noProof/>
            <w:webHidden/>
          </w:rPr>
          <w:t>36</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24" w:history="1">
        <w:r w:rsidR="0088457A" w:rsidRPr="002C04E2">
          <w:rPr>
            <w:rStyle w:val="Hyperlink"/>
            <w:rFonts w:ascii="Times New Roman" w:hAnsi="Times New Roman"/>
            <w:b/>
            <w:noProof/>
          </w:rPr>
          <w:t>2.6.1.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Diagrama de Caso de Uso</w:t>
        </w:r>
        <w:r w:rsidR="0088457A">
          <w:rPr>
            <w:noProof/>
            <w:webHidden/>
          </w:rPr>
          <w:tab/>
        </w:r>
        <w:r>
          <w:rPr>
            <w:noProof/>
            <w:webHidden/>
          </w:rPr>
          <w:fldChar w:fldCharType="begin"/>
        </w:r>
        <w:r w:rsidR="0088457A">
          <w:rPr>
            <w:noProof/>
            <w:webHidden/>
          </w:rPr>
          <w:instrText xml:space="preserve"> PAGEREF _Toc374912024 \h </w:instrText>
        </w:r>
        <w:r>
          <w:rPr>
            <w:noProof/>
            <w:webHidden/>
          </w:rPr>
        </w:r>
        <w:r>
          <w:rPr>
            <w:noProof/>
            <w:webHidden/>
          </w:rPr>
          <w:fldChar w:fldCharType="separate"/>
        </w:r>
        <w:r w:rsidR="00F44E29">
          <w:rPr>
            <w:noProof/>
            <w:webHidden/>
          </w:rPr>
          <w:t>37</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25" w:history="1">
        <w:r w:rsidR="0088457A" w:rsidRPr="002C04E2">
          <w:rPr>
            <w:rStyle w:val="Hyperlink"/>
            <w:rFonts w:ascii="Times New Roman" w:hAnsi="Times New Roman"/>
            <w:b/>
            <w:noProof/>
          </w:rPr>
          <w:t>2.6.2.</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Diagrama de Classes</w:t>
        </w:r>
        <w:r w:rsidR="0088457A">
          <w:rPr>
            <w:noProof/>
            <w:webHidden/>
          </w:rPr>
          <w:tab/>
        </w:r>
        <w:r>
          <w:rPr>
            <w:noProof/>
            <w:webHidden/>
          </w:rPr>
          <w:fldChar w:fldCharType="begin"/>
        </w:r>
        <w:r w:rsidR="0088457A">
          <w:rPr>
            <w:noProof/>
            <w:webHidden/>
          </w:rPr>
          <w:instrText xml:space="preserve"> PAGEREF _Toc374912025 \h </w:instrText>
        </w:r>
        <w:r>
          <w:rPr>
            <w:noProof/>
            <w:webHidden/>
          </w:rPr>
        </w:r>
        <w:r>
          <w:rPr>
            <w:noProof/>
            <w:webHidden/>
          </w:rPr>
          <w:fldChar w:fldCharType="separate"/>
        </w:r>
        <w:r w:rsidR="00F44E29">
          <w:rPr>
            <w:noProof/>
            <w:webHidden/>
          </w:rPr>
          <w:t>38</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26" w:history="1">
        <w:r w:rsidR="0088457A" w:rsidRPr="002C04E2">
          <w:rPr>
            <w:rStyle w:val="Hyperlink"/>
            <w:rFonts w:ascii="Times New Roman" w:hAnsi="Times New Roman"/>
            <w:b/>
            <w:noProof/>
          </w:rPr>
          <w:t>2.6.3.</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Diagrama de Objetos</w:t>
        </w:r>
        <w:r w:rsidR="0088457A">
          <w:rPr>
            <w:noProof/>
            <w:webHidden/>
          </w:rPr>
          <w:tab/>
        </w:r>
        <w:r>
          <w:rPr>
            <w:noProof/>
            <w:webHidden/>
          </w:rPr>
          <w:fldChar w:fldCharType="begin"/>
        </w:r>
        <w:r w:rsidR="0088457A">
          <w:rPr>
            <w:noProof/>
            <w:webHidden/>
          </w:rPr>
          <w:instrText xml:space="preserve"> PAGEREF _Toc374912026 \h </w:instrText>
        </w:r>
        <w:r>
          <w:rPr>
            <w:noProof/>
            <w:webHidden/>
          </w:rPr>
        </w:r>
        <w:r>
          <w:rPr>
            <w:noProof/>
            <w:webHidden/>
          </w:rPr>
          <w:fldChar w:fldCharType="separate"/>
        </w:r>
        <w:r w:rsidR="00F44E29">
          <w:rPr>
            <w:noProof/>
            <w:webHidden/>
          </w:rPr>
          <w:t>40</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27" w:history="1">
        <w:r w:rsidR="0088457A" w:rsidRPr="002C04E2">
          <w:rPr>
            <w:rStyle w:val="Hyperlink"/>
            <w:rFonts w:ascii="Times New Roman" w:hAnsi="Times New Roman"/>
            <w:b/>
            <w:noProof/>
          </w:rPr>
          <w:t>2.6.4.</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Diagrama de Sequência</w:t>
        </w:r>
        <w:r w:rsidR="0088457A">
          <w:rPr>
            <w:noProof/>
            <w:webHidden/>
          </w:rPr>
          <w:tab/>
        </w:r>
        <w:r>
          <w:rPr>
            <w:noProof/>
            <w:webHidden/>
          </w:rPr>
          <w:fldChar w:fldCharType="begin"/>
        </w:r>
        <w:r w:rsidR="0088457A">
          <w:rPr>
            <w:noProof/>
            <w:webHidden/>
          </w:rPr>
          <w:instrText xml:space="preserve"> PAGEREF _Toc374912027 \h </w:instrText>
        </w:r>
        <w:r>
          <w:rPr>
            <w:noProof/>
            <w:webHidden/>
          </w:rPr>
        </w:r>
        <w:r>
          <w:rPr>
            <w:noProof/>
            <w:webHidden/>
          </w:rPr>
          <w:fldChar w:fldCharType="separate"/>
        </w:r>
        <w:r w:rsidR="00F44E29">
          <w:rPr>
            <w:noProof/>
            <w:webHidden/>
          </w:rPr>
          <w:t>41</w:t>
        </w:r>
        <w:r>
          <w:rPr>
            <w:noProof/>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28" w:history="1">
        <w:r w:rsidR="0088457A" w:rsidRPr="002C04E2">
          <w:rPr>
            <w:rStyle w:val="Hyperlink"/>
            <w:b/>
          </w:rPr>
          <w:t>3.</w:t>
        </w:r>
        <w:r w:rsidR="0088457A">
          <w:rPr>
            <w:rFonts w:asciiTheme="minorHAnsi" w:eastAsiaTheme="minorEastAsia" w:hAnsiTheme="minorHAnsi" w:cstheme="minorBidi"/>
            <w:bCs w:val="0"/>
            <w:sz w:val="22"/>
            <w:szCs w:val="22"/>
            <w:lang w:eastAsia="pt-BR"/>
          </w:rPr>
          <w:tab/>
        </w:r>
        <w:r w:rsidR="0088457A" w:rsidRPr="002C04E2">
          <w:rPr>
            <w:rStyle w:val="Hyperlink"/>
            <w:b/>
          </w:rPr>
          <w:t>CONTEXTUALIZAÇÃO DO NEGÓCIO</w:t>
        </w:r>
        <w:r w:rsidR="0088457A">
          <w:rPr>
            <w:webHidden/>
          </w:rPr>
          <w:tab/>
        </w:r>
        <w:r>
          <w:rPr>
            <w:webHidden/>
          </w:rPr>
          <w:fldChar w:fldCharType="begin"/>
        </w:r>
        <w:r w:rsidR="0088457A">
          <w:rPr>
            <w:webHidden/>
          </w:rPr>
          <w:instrText xml:space="preserve"> PAGEREF _Toc374912028 \h </w:instrText>
        </w:r>
        <w:r>
          <w:rPr>
            <w:webHidden/>
          </w:rPr>
        </w:r>
        <w:r>
          <w:rPr>
            <w:webHidden/>
          </w:rPr>
          <w:fldChar w:fldCharType="separate"/>
        </w:r>
        <w:r w:rsidR="00F44E29">
          <w:rPr>
            <w:webHidden/>
          </w:rPr>
          <w:t>42</w:t>
        </w:r>
        <w:r>
          <w:rPr>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29" w:history="1">
        <w:r w:rsidR="0088457A" w:rsidRPr="002C04E2">
          <w:rPr>
            <w:rStyle w:val="Hyperlink"/>
            <w:rFonts w:ascii="Times New Roman" w:hAnsi="Times New Roman"/>
            <w:b/>
            <w:noProof/>
          </w:rPr>
          <w:t>3.1.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Descrição do negócio</w:t>
        </w:r>
        <w:r w:rsidR="0088457A">
          <w:rPr>
            <w:noProof/>
            <w:webHidden/>
          </w:rPr>
          <w:tab/>
        </w:r>
        <w:r>
          <w:rPr>
            <w:noProof/>
            <w:webHidden/>
          </w:rPr>
          <w:fldChar w:fldCharType="begin"/>
        </w:r>
        <w:r w:rsidR="0088457A">
          <w:rPr>
            <w:noProof/>
            <w:webHidden/>
          </w:rPr>
          <w:instrText xml:space="preserve"> PAGEREF _Toc374912029 \h </w:instrText>
        </w:r>
        <w:r>
          <w:rPr>
            <w:noProof/>
            <w:webHidden/>
          </w:rPr>
        </w:r>
        <w:r>
          <w:rPr>
            <w:noProof/>
            <w:webHidden/>
          </w:rPr>
          <w:fldChar w:fldCharType="separate"/>
        </w:r>
        <w:r w:rsidR="00F44E29">
          <w:rPr>
            <w:noProof/>
            <w:webHidden/>
          </w:rPr>
          <w:t>42</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30" w:history="1">
        <w:r w:rsidR="0088457A" w:rsidRPr="002C04E2">
          <w:rPr>
            <w:rStyle w:val="Hyperlink"/>
            <w:rFonts w:ascii="Times New Roman" w:hAnsi="Times New Roman"/>
            <w:b/>
            <w:noProof/>
          </w:rPr>
          <w:t>3.2.</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Descrição do cenário atual</w:t>
        </w:r>
        <w:r w:rsidR="0088457A">
          <w:rPr>
            <w:noProof/>
            <w:webHidden/>
          </w:rPr>
          <w:tab/>
        </w:r>
        <w:r>
          <w:rPr>
            <w:noProof/>
            <w:webHidden/>
          </w:rPr>
          <w:fldChar w:fldCharType="begin"/>
        </w:r>
        <w:r w:rsidR="0088457A">
          <w:rPr>
            <w:noProof/>
            <w:webHidden/>
          </w:rPr>
          <w:instrText xml:space="preserve"> PAGEREF _Toc374912030 \h </w:instrText>
        </w:r>
        <w:r>
          <w:rPr>
            <w:noProof/>
            <w:webHidden/>
          </w:rPr>
        </w:r>
        <w:r>
          <w:rPr>
            <w:noProof/>
            <w:webHidden/>
          </w:rPr>
          <w:fldChar w:fldCharType="separate"/>
        </w:r>
        <w:r w:rsidR="00F44E29">
          <w:rPr>
            <w:noProof/>
            <w:webHidden/>
          </w:rPr>
          <w:t>42</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31" w:history="1">
        <w:r w:rsidR="0088457A" w:rsidRPr="002C04E2">
          <w:rPr>
            <w:rStyle w:val="Hyperlink"/>
            <w:rFonts w:ascii="Times New Roman" w:hAnsi="Times New Roman"/>
            <w:b/>
            <w:noProof/>
          </w:rPr>
          <w:t>3.3.</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Descrição do problema</w:t>
        </w:r>
        <w:r w:rsidR="0088457A">
          <w:rPr>
            <w:noProof/>
            <w:webHidden/>
          </w:rPr>
          <w:tab/>
        </w:r>
        <w:r>
          <w:rPr>
            <w:noProof/>
            <w:webHidden/>
          </w:rPr>
          <w:fldChar w:fldCharType="begin"/>
        </w:r>
        <w:r w:rsidR="0088457A">
          <w:rPr>
            <w:noProof/>
            <w:webHidden/>
          </w:rPr>
          <w:instrText xml:space="preserve"> PAGEREF _Toc374912031 \h </w:instrText>
        </w:r>
        <w:r>
          <w:rPr>
            <w:noProof/>
            <w:webHidden/>
          </w:rPr>
        </w:r>
        <w:r>
          <w:rPr>
            <w:noProof/>
            <w:webHidden/>
          </w:rPr>
          <w:fldChar w:fldCharType="separate"/>
        </w:r>
        <w:r w:rsidR="00F44E29">
          <w:rPr>
            <w:noProof/>
            <w:webHidden/>
          </w:rPr>
          <w:t>43</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32" w:history="1">
        <w:r w:rsidR="0088457A" w:rsidRPr="002C04E2">
          <w:rPr>
            <w:rStyle w:val="Hyperlink"/>
            <w:rFonts w:ascii="Times New Roman" w:hAnsi="Times New Roman"/>
            <w:b/>
            <w:noProof/>
          </w:rPr>
          <w:t>3.4.</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O sistema</w:t>
        </w:r>
        <w:r w:rsidR="0088457A">
          <w:rPr>
            <w:noProof/>
            <w:webHidden/>
          </w:rPr>
          <w:tab/>
        </w:r>
        <w:r>
          <w:rPr>
            <w:noProof/>
            <w:webHidden/>
          </w:rPr>
          <w:fldChar w:fldCharType="begin"/>
        </w:r>
        <w:r w:rsidR="0088457A">
          <w:rPr>
            <w:noProof/>
            <w:webHidden/>
          </w:rPr>
          <w:instrText xml:space="preserve"> PAGEREF _Toc374912032 \h </w:instrText>
        </w:r>
        <w:r>
          <w:rPr>
            <w:noProof/>
            <w:webHidden/>
          </w:rPr>
        </w:r>
        <w:r>
          <w:rPr>
            <w:noProof/>
            <w:webHidden/>
          </w:rPr>
          <w:fldChar w:fldCharType="separate"/>
        </w:r>
        <w:r w:rsidR="00F44E29">
          <w:rPr>
            <w:noProof/>
            <w:webHidden/>
          </w:rPr>
          <w:t>47</w:t>
        </w:r>
        <w:r>
          <w:rPr>
            <w:noProof/>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33" w:history="1">
        <w:r w:rsidR="0088457A" w:rsidRPr="002C04E2">
          <w:rPr>
            <w:rStyle w:val="Hyperlink"/>
            <w:b/>
          </w:rPr>
          <w:t>4.</w:t>
        </w:r>
        <w:r w:rsidR="0088457A">
          <w:rPr>
            <w:rFonts w:asciiTheme="minorHAnsi" w:eastAsiaTheme="minorEastAsia" w:hAnsiTheme="minorHAnsi" w:cstheme="minorBidi"/>
            <w:bCs w:val="0"/>
            <w:sz w:val="22"/>
            <w:szCs w:val="22"/>
            <w:lang w:eastAsia="pt-BR"/>
          </w:rPr>
          <w:tab/>
        </w:r>
        <w:r w:rsidR="0088457A" w:rsidRPr="002C04E2">
          <w:rPr>
            <w:rStyle w:val="Hyperlink"/>
            <w:b/>
          </w:rPr>
          <w:t>DESENVOLVIMENTO</w:t>
        </w:r>
        <w:r w:rsidR="0088457A">
          <w:rPr>
            <w:webHidden/>
          </w:rPr>
          <w:tab/>
        </w:r>
        <w:r>
          <w:rPr>
            <w:webHidden/>
          </w:rPr>
          <w:fldChar w:fldCharType="begin"/>
        </w:r>
        <w:r w:rsidR="0088457A">
          <w:rPr>
            <w:webHidden/>
          </w:rPr>
          <w:instrText xml:space="preserve"> PAGEREF _Toc374912033 \h </w:instrText>
        </w:r>
        <w:r>
          <w:rPr>
            <w:webHidden/>
          </w:rPr>
        </w:r>
        <w:r>
          <w:rPr>
            <w:webHidden/>
          </w:rPr>
          <w:fldChar w:fldCharType="separate"/>
        </w:r>
        <w:r w:rsidR="00F44E29">
          <w:rPr>
            <w:webHidden/>
          </w:rPr>
          <w:t>48</w:t>
        </w:r>
        <w:r>
          <w:rPr>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34" w:history="1">
        <w:r w:rsidR="0088457A" w:rsidRPr="002C04E2">
          <w:rPr>
            <w:rStyle w:val="Hyperlink"/>
            <w:rFonts w:ascii="Times New Roman" w:hAnsi="Times New Roman"/>
            <w:b/>
            <w:noProof/>
          </w:rPr>
          <w:t>4.1.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Requisitos</w:t>
        </w:r>
        <w:r w:rsidR="0088457A">
          <w:rPr>
            <w:noProof/>
            <w:webHidden/>
          </w:rPr>
          <w:tab/>
        </w:r>
        <w:r>
          <w:rPr>
            <w:noProof/>
            <w:webHidden/>
          </w:rPr>
          <w:fldChar w:fldCharType="begin"/>
        </w:r>
        <w:r w:rsidR="0088457A">
          <w:rPr>
            <w:noProof/>
            <w:webHidden/>
          </w:rPr>
          <w:instrText xml:space="preserve"> PAGEREF _Toc374912034 \h </w:instrText>
        </w:r>
        <w:r>
          <w:rPr>
            <w:noProof/>
            <w:webHidden/>
          </w:rPr>
        </w:r>
        <w:r>
          <w:rPr>
            <w:noProof/>
            <w:webHidden/>
          </w:rPr>
          <w:fldChar w:fldCharType="separate"/>
        </w:r>
        <w:r w:rsidR="00F44E29">
          <w:rPr>
            <w:noProof/>
            <w:webHidden/>
          </w:rPr>
          <w:t>48</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35" w:history="1">
        <w:r w:rsidR="0088457A" w:rsidRPr="002C04E2">
          <w:rPr>
            <w:rStyle w:val="Hyperlink"/>
            <w:rFonts w:ascii="Times New Roman" w:eastAsia="Times New Roman" w:hAnsi="Times New Roman"/>
            <w:b/>
            <w:noProof/>
            <w:lang w:eastAsia="pt-BR"/>
          </w:rPr>
          <w:t>4.1.1.</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noProof/>
            <w:lang w:eastAsia="pt-BR"/>
          </w:rPr>
          <w:t>Requisitos Funcionais</w:t>
        </w:r>
        <w:r w:rsidR="0088457A">
          <w:rPr>
            <w:noProof/>
            <w:webHidden/>
          </w:rPr>
          <w:tab/>
        </w:r>
        <w:r>
          <w:rPr>
            <w:noProof/>
            <w:webHidden/>
          </w:rPr>
          <w:fldChar w:fldCharType="begin"/>
        </w:r>
        <w:r w:rsidR="0088457A">
          <w:rPr>
            <w:noProof/>
            <w:webHidden/>
          </w:rPr>
          <w:instrText xml:space="preserve"> PAGEREF _Toc374912035 \h </w:instrText>
        </w:r>
        <w:r>
          <w:rPr>
            <w:noProof/>
            <w:webHidden/>
          </w:rPr>
        </w:r>
        <w:r>
          <w:rPr>
            <w:noProof/>
            <w:webHidden/>
          </w:rPr>
          <w:fldChar w:fldCharType="separate"/>
        </w:r>
        <w:r w:rsidR="00F44E29">
          <w:rPr>
            <w:noProof/>
            <w:webHidden/>
          </w:rPr>
          <w:t>48</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36" w:history="1">
        <w:r w:rsidR="0088457A" w:rsidRPr="002C04E2">
          <w:rPr>
            <w:rStyle w:val="Hyperlink"/>
            <w:rFonts w:ascii="Times New Roman" w:eastAsia="Times New Roman" w:hAnsi="Times New Roman"/>
            <w:b/>
            <w:noProof/>
          </w:rPr>
          <w:t>4.3.2</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Requisitos não funcionais</w:t>
        </w:r>
        <w:r w:rsidR="0088457A">
          <w:rPr>
            <w:noProof/>
            <w:webHidden/>
          </w:rPr>
          <w:tab/>
        </w:r>
        <w:r>
          <w:rPr>
            <w:noProof/>
            <w:webHidden/>
          </w:rPr>
          <w:fldChar w:fldCharType="begin"/>
        </w:r>
        <w:r w:rsidR="0088457A">
          <w:rPr>
            <w:noProof/>
            <w:webHidden/>
          </w:rPr>
          <w:instrText xml:space="preserve"> PAGEREF _Toc374912036 \h </w:instrText>
        </w:r>
        <w:r>
          <w:rPr>
            <w:noProof/>
            <w:webHidden/>
          </w:rPr>
        </w:r>
        <w:r>
          <w:rPr>
            <w:noProof/>
            <w:webHidden/>
          </w:rPr>
          <w:fldChar w:fldCharType="separate"/>
        </w:r>
        <w:r w:rsidR="00F44E29">
          <w:rPr>
            <w:noProof/>
            <w:webHidden/>
          </w:rPr>
          <w:t>48</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37" w:history="1">
        <w:r w:rsidR="0088457A" w:rsidRPr="002C04E2">
          <w:rPr>
            <w:rStyle w:val="Hyperlink"/>
            <w:rFonts w:ascii="Times New Roman" w:hAnsi="Times New Roman"/>
            <w:b/>
            <w:noProof/>
          </w:rPr>
          <w:t>4.2.</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Modelo de Entidade e Relacionamento</w:t>
        </w:r>
        <w:r w:rsidR="0088457A">
          <w:rPr>
            <w:noProof/>
            <w:webHidden/>
          </w:rPr>
          <w:tab/>
        </w:r>
        <w:r>
          <w:rPr>
            <w:noProof/>
            <w:webHidden/>
          </w:rPr>
          <w:fldChar w:fldCharType="begin"/>
        </w:r>
        <w:r w:rsidR="0088457A">
          <w:rPr>
            <w:noProof/>
            <w:webHidden/>
          </w:rPr>
          <w:instrText xml:space="preserve"> PAGEREF _Toc374912037 \h </w:instrText>
        </w:r>
        <w:r>
          <w:rPr>
            <w:noProof/>
            <w:webHidden/>
          </w:rPr>
        </w:r>
        <w:r>
          <w:rPr>
            <w:noProof/>
            <w:webHidden/>
          </w:rPr>
          <w:fldChar w:fldCharType="separate"/>
        </w:r>
        <w:r w:rsidR="00F44E29">
          <w:rPr>
            <w:noProof/>
            <w:webHidden/>
          </w:rPr>
          <w:t>50</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38" w:history="1">
        <w:r w:rsidR="0088457A" w:rsidRPr="002C04E2">
          <w:rPr>
            <w:rStyle w:val="Hyperlink"/>
            <w:rFonts w:ascii="Times New Roman" w:hAnsi="Times New Roman"/>
            <w:b/>
            <w:noProof/>
          </w:rPr>
          <w:t>4.3.</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Dicionário de Dados</w:t>
        </w:r>
        <w:r w:rsidR="0088457A">
          <w:rPr>
            <w:noProof/>
            <w:webHidden/>
          </w:rPr>
          <w:tab/>
        </w:r>
        <w:r>
          <w:rPr>
            <w:noProof/>
            <w:webHidden/>
          </w:rPr>
          <w:fldChar w:fldCharType="begin"/>
        </w:r>
        <w:r w:rsidR="0088457A">
          <w:rPr>
            <w:noProof/>
            <w:webHidden/>
          </w:rPr>
          <w:instrText xml:space="preserve"> PAGEREF _Toc374912038 \h </w:instrText>
        </w:r>
        <w:r>
          <w:rPr>
            <w:noProof/>
            <w:webHidden/>
          </w:rPr>
        </w:r>
        <w:r>
          <w:rPr>
            <w:noProof/>
            <w:webHidden/>
          </w:rPr>
          <w:fldChar w:fldCharType="separate"/>
        </w:r>
        <w:r w:rsidR="00F44E29">
          <w:rPr>
            <w:noProof/>
            <w:webHidden/>
          </w:rPr>
          <w:t>51</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39" w:history="1">
        <w:r w:rsidR="0088457A" w:rsidRPr="002C04E2">
          <w:rPr>
            <w:rStyle w:val="Hyperlink"/>
            <w:rFonts w:ascii="Times New Roman" w:eastAsia="Times New Roman" w:hAnsi="Times New Roman"/>
            <w:b/>
            <w:bCs/>
            <w:noProof/>
            <w:lang w:eastAsia="pt-BR"/>
          </w:rPr>
          <w:t>4.4.</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bCs/>
            <w:noProof/>
            <w:lang w:eastAsia="pt-BR"/>
          </w:rPr>
          <w:t>Hardware e Software</w:t>
        </w:r>
        <w:r w:rsidR="0088457A">
          <w:rPr>
            <w:noProof/>
            <w:webHidden/>
          </w:rPr>
          <w:tab/>
        </w:r>
        <w:r>
          <w:rPr>
            <w:noProof/>
            <w:webHidden/>
          </w:rPr>
          <w:fldChar w:fldCharType="begin"/>
        </w:r>
        <w:r w:rsidR="0088457A">
          <w:rPr>
            <w:noProof/>
            <w:webHidden/>
          </w:rPr>
          <w:instrText xml:space="preserve"> PAGEREF _Toc374912039 \h </w:instrText>
        </w:r>
        <w:r>
          <w:rPr>
            <w:noProof/>
            <w:webHidden/>
          </w:rPr>
        </w:r>
        <w:r>
          <w:rPr>
            <w:noProof/>
            <w:webHidden/>
          </w:rPr>
          <w:fldChar w:fldCharType="separate"/>
        </w:r>
        <w:r w:rsidR="00F44E29">
          <w:rPr>
            <w:noProof/>
            <w:webHidden/>
          </w:rPr>
          <w:t>56</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40" w:history="1">
        <w:r w:rsidR="0088457A" w:rsidRPr="002C04E2">
          <w:rPr>
            <w:rStyle w:val="Hyperlink"/>
            <w:rFonts w:ascii="Times New Roman" w:eastAsia="Times New Roman" w:hAnsi="Times New Roman"/>
            <w:b/>
            <w:bCs/>
            <w:noProof/>
          </w:rPr>
          <w:t>4.5.</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bCs/>
            <w:noProof/>
          </w:rPr>
          <w:t>Estrutura de dados do sistema</w:t>
        </w:r>
        <w:r w:rsidR="0088457A">
          <w:rPr>
            <w:noProof/>
            <w:webHidden/>
          </w:rPr>
          <w:tab/>
        </w:r>
        <w:r>
          <w:rPr>
            <w:noProof/>
            <w:webHidden/>
          </w:rPr>
          <w:fldChar w:fldCharType="begin"/>
        </w:r>
        <w:r w:rsidR="0088457A">
          <w:rPr>
            <w:noProof/>
            <w:webHidden/>
          </w:rPr>
          <w:instrText xml:space="preserve"> PAGEREF _Toc374912040 \h </w:instrText>
        </w:r>
        <w:r>
          <w:rPr>
            <w:noProof/>
            <w:webHidden/>
          </w:rPr>
        </w:r>
        <w:r>
          <w:rPr>
            <w:noProof/>
            <w:webHidden/>
          </w:rPr>
          <w:fldChar w:fldCharType="separate"/>
        </w:r>
        <w:r w:rsidR="00F44E29">
          <w:rPr>
            <w:noProof/>
            <w:webHidden/>
          </w:rPr>
          <w:t>56</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41" w:history="1">
        <w:r w:rsidR="0088457A" w:rsidRPr="002C04E2">
          <w:rPr>
            <w:rStyle w:val="Hyperlink"/>
            <w:rFonts w:ascii="Times New Roman" w:eastAsia="Times New Roman" w:hAnsi="Times New Roman"/>
            <w:b/>
            <w:bCs/>
            <w:noProof/>
          </w:rPr>
          <w:t>4.6.</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bCs/>
            <w:noProof/>
          </w:rPr>
          <w:t>Geração da população inicial no sistema</w:t>
        </w:r>
        <w:r w:rsidR="0088457A">
          <w:rPr>
            <w:noProof/>
            <w:webHidden/>
          </w:rPr>
          <w:tab/>
        </w:r>
        <w:r>
          <w:rPr>
            <w:noProof/>
            <w:webHidden/>
          </w:rPr>
          <w:fldChar w:fldCharType="begin"/>
        </w:r>
        <w:r w:rsidR="0088457A">
          <w:rPr>
            <w:noProof/>
            <w:webHidden/>
          </w:rPr>
          <w:instrText xml:space="preserve"> PAGEREF _Toc374912041 \h </w:instrText>
        </w:r>
        <w:r>
          <w:rPr>
            <w:noProof/>
            <w:webHidden/>
          </w:rPr>
        </w:r>
        <w:r>
          <w:rPr>
            <w:noProof/>
            <w:webHidden/>
          </w:rPr>
          <w:fldChar w:fldCharType="separate"/>
        </w:r>
        <w:r w:rsidR="00F44E29">
          <w:rPr>
            <w:noProof/>
            <w:webHidden/>
          </w:rPr>
          <w:t>56</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42" w:history="1">
        <w:r w:rsidR="0088457A" w:rsidRPr="002C04E2">
          <w:rPr>
            <w:rStyle w:val="Hyperlink"/>
            <w:rFonts w:ascii="Times New Roman" w:eastAsia="Times New Roman" w:hAnsi="Times New Roman"/>
            <w:b/>
            <w:bCs/>
            <w:noProof/>
          </w:rPr>
          <w:t>4.7.</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bCs/>
            <w:noProof/>
          </w:rPr>
          <w:t>Utilização de</w:t>
        </w:r>
        <w:r w:rsidR="0088457A" w:rsidRPr="002C04E2">
          <w:rPr>
            <w:rStyle w:val="Hyperlink"/>
            <w:rFonts w:ascii="Times New Roman" w:eastAsia="Times New Roman" w:hAnsi="Times New Roman"/>
            <w:b/>
            <w:bCs/>
            <w:i/>
            <w:noProof/>
          </w:rPr>
          <w:t xml:space="preserve"> crossover</w:t>
        </w:r>
        <w:r w:rsidR="0088457A" w:rsidRPr="002C04E2">
          <w:rPr>
            <w:rStyle w:val="Hyperlink"/>
            <w:rFonts w:ascii="Times New Roman" w:eastAsia="Times New Roman" w:hAnsi="Times New Roman"/>
            <w:b/>
            <w:bCs/>
            <w:noProof/>
          </w:rPr>
          <w:t xml:space="preserve"> no sistema</w:t>
        </w:r>
        <w:r w:rsidR="0088457A">
          <w:rPr>
            <w:noProof/>
            <w:webHidden/>
          </w:rPr>
          <w:tab/>
        </w:r>
        <w:r>
          <w:rPr>
            <w:noProof/>
            <w:webHidden/>
          </w:rPr>
          <w:fldChar w:fldCharType="begin"/>
        </w:r>
        <w:r w:rsidR="0088457A">
          <w:rPr>
            <w:noProof/>
            <w:webHidden/>
          </w:rPr>
          <w:instrText xml:space="preserve"> PAGEREF _Toc374912042 \h </w:instrText>
        </w:r>
        <w:r>
          <w:rPr>
            <w:noProof/>
            <w:webHidden/>
          </w:rPr>
        </w:r>
        <w:r>
          <w:rPr>
            <w:noProof/>
            <w:webHidden/>
          </w:rPr>
          <w:fldChar w:fldCharType="separate"/>
        </w:r>
        <w:r w:rsidR="00F44E29">
          <w:rPr>
            <w:noProof/>
            <w:webHidden/>
          </w:rPr>
          <w:t>57</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43" w:history="1">
        <w:r w:rsidR="0088457A" w:rsidRPr="002C04E2">
          <w:rPr>
            <w:rStyle w:val="Hyperlink"/>
            <w:rFonts w:ascii="Times New Roman" w:eastAsia="Times New Roman" w:hAnsi="Times New Roman"/>
            <w:b/>
            <w:bCs/>
            <w:noProof/>
          </w:rPr>
          <w:t>4.8.</w:t>
        </w:r>
        <w:r w:rsidR="0088457A">
          <w:rPr>
            <w:rFonts w:asciiTheme="minorHAnsi" w:eastAsiaTheme="minorEastAsia" w:hAnsiTheme="minorHAnsi" w:cstheme="minorBidi"/>
            <w:noProof/>
            <w:lang w:eastAsia="pt-BR"/>
          </w:rPr>
          <w:tab/>
        </w:r>
        <w:r w:rsidR="0088457A" w:rsidRPr="002C04E2">
          <w:rPr>
            <w:rStyle w:val="Hyperlink"/>
            <w:rFonts w:ascii="Times New Roman" w:eastAsia="Times New Roman" w:hAnsi="Times New Roman"/>
            <w:b/>
            <w:bCs/>
            <w:noProof/>
          </w:rPr>
          <w:t>Diagrama</w:t>
        </w:r>
        <w:r w:rsidR="0088457A" w:rsidRPr="002C04E2">
          <w:rPr>
            <w:rStyle w:val="Hyperlink"/>
            <w:rFonts w:ascii="Times New Roman" w:eastAsia="Times New Roman" w:hAnsi="Times New Roman"/>
            <w:bCs/>
            <w:noProof/>
          </w:rPr>
          <w:t xml:space="preserve"> </w:t>
        </w:r>
        <w:r w:rsidR="0088457A" w:rsidRPr="002C04E2">
          <w:rPr>
            <w:rStyle w:val="Hyperlink"/>
            <w:rFonts w:ascii="Times New Roman" w:eastAsia="Times New Roman" w:hAnsi="Times New Roman"/>
            <w:b/>
            <w:bCs/>
            <w:noProof/>
          </w:rPr>
          <w:t>de caso de uso</w:t>
        </w:r>
        <w:r w:rsidR="0088457A">
          <w:rPr>
            <w:noProof/>
            <w:webHidden/>
          </w:rPr>
          <w:tab/>
        </w:r>
        <w:r>
          <w:rPr>
            <w:noProof/>
            <w:webHidden/>
          </w:rPr>
          <w:fldChar w:fldCharType="begin"/>
        </w:r>
        <w:r w:rsidR="0088457A">
          <w:rPr>
            <w:noProof/>
            <w:webHidden/>
          </w:rPr>
          <w:instrText xml:space="preserve"> PAGEREF _Toc374912043 \h </w:instrText>
        </w:r>
        <w:r>
          <w:rPr>
            <w:noProof/>
            <w:webHidden/>
          </w:rPr>
        </w:r>
        <w:r>
          <w:rPr>
            <w:noProof/>
            <w:webHidden/>
          </w:rPr>
          <w:fldChar w:fldCharType="separate"/>
        </w:r>
        <w:r w:rsidR="00F44E29">
          <w:rPr>
            <w:noProof/>
            <w:webHidden/>
          </w:rPr>
          <w:t>57</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44" w:history="1">
        <w:r w:rsidR="0088457A" w:rsidRPr="002C04E2">
          <w:rPr>
            <w:rStyle w:val="Hyperlink"/>
            <w:rFonts w:ascii="Times New Roman" w:hAnsi="Times New Roman"/>
            <w:b/>
            <w:noProof/>
          </w:rPr>
          <w:t>4.8.1.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Descrições dos Casos de Uso</w:t>
        </w:r>
        <w:r w:rsidR="0088457A">
          <w:rPr>
            <w:noProof/>
            <w:webHidden/>
          </w:rPr>
          <w:tab/>
        </w:r>
        <w:r>
          <w:rPr>
            <w:noProof/>
            <w:webHidden/>
          </w:rPr>
          <w:fldChar w:fldCharType="begin"/>
        </w:r>
        <w:r w:rsidR="0088457A">
          <w:rPr>
            <w:noProof/>
            <w:webHidden/>
          </w:rPr>
          <w:instrText xml:space="preserve"> PAGEREF _Toc374912044 \h </w:instrText>
        </w:r>
        <w:r>
          <w:rPr>
            <w:noProof/>
            <w:webHidden/>
          </w:rPr>
        </w:r>
        <w:r>
          <w:rPr>
            <w:noProof/>
            <w:webHidden/>
          </w:rPr>
          <w:fldChar w:fldCharType="separate"/>
        </w:r>
        <w:r w:rsidR="00F44E29">
          <w:rPr>
            <w:noProof/>
            <w:webHidden/>
          </w:rPr>
          <w:t>60</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45" w:history="1">
        <w:r w:rsidR="0088457A" w:rsidRPr="002C04E2">
          <w:rPr>
            <w:rStyle w:val="Hyperlink"/>
            <w:rFonts w:ascii="Times New Roman" w:hAnsi="Times New Roman"/>
            <w:noProof/>
          </w:rPr>
          <w:t>4.8.1.1.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01 - Efetuar Login</w:t>
        </w:r>
        <w:r w:rsidR="0088457A">
          <w:rPr>
            <w:noProof/>
            <w:webHidden/>
          </w:rPr>
          <w:tab/>
        </w:r>
        <w:r>
          <w:rPr>
            <w:noProof/>
            <w:webHidden/>
          </w:rPr>
          <w:fldChar w:fldCharType="begin"/>
        </w:r>
        <w:r w:rsidR="0088457A">
          <w:rPr>
            <w:noProof/>
            <w:webHidden/>
          </w:rPr>
          <w:instrText xml:space="preserve"> PAGEREF _Toc374912045 \h </w:instrText>
        </w:r>
        <w:r>
          <w:rPr>
            <w:noProof/>
            <w:webHidden/>
          </w:rPr>
        </w:r>
        <w:r>
          <w:rPr>
            <w:noProof/>
            <w:webHidden/>
          </w:rPr>
          <w:fldChar w:fldCharType="separate"/>
        </w:r>
        <w:r w:rsidR="00F44E29">
          <w:rPr>
            <w:noProof/>
            <w:webHidden/>
          </w:rPr>
          <w:t>60</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46" w:history="1">
        <w:r w:rsidR="0088457A" w:rsidRPr="002C04E2">
          <w:rPr>
            <w:rStyle w:val="Hyperlink"/>
            <w:rFonts w:ascii="Times New Roman" w:hAnsi="Times New Roman"/>
            <w:noProof/>
          </w:rPr>
          <w:t>4.8.1.2.</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02 – Cadastrar Turno</w:t>
        </w:r>
        <w:r w:rsidR="0088457A">
          <w:rPr>
            <w:noProof/>
            <w:webHidden/>
          </w:rPr>
          <w:tab/>
        </w:r>
        <w:r>
          <w:rPr>
            <w:noProof/>
            <w:webHidden/>
          </w:rPr>
          <w:fldChar w:fldCharType="begin"/>
        </w:r>
        <w:r w:rsidR="0088457A">
          <w:rPr>
            <w:noProof/>
            <w:webHidden/>
          </w:rPr>
          <w:instrText xml:space="preserve"> PAGEREF _Toc374912046 \h </w:instrText>
        </w:r>
        <w:r>
          <w:rPr>
            <w:noProof/>
            <w:webHidden/>
          </w:rPr>
        </w:r>
        <w:r>
          <w:rPr>
            <w:noProof/>
            <w:webHidden/>
          </w:rPr>
          <w:fldChar w:fldCharType="separate"/>
        </w:r>
        <w:r w:rsidR="00F44E29">
          <w:rPr>
            <w:noProof/>
            <w:webHidden/>
          </w:rPr>
          <w:t>60</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47" w:history="1">
        <w:r w:rsidR="0088457A" w:rsidRPr="002C04E2">
          <w:rPr>
            <w:rStyle w:val="Hyperlink"/>
            <w:rFonts w:ascii="Times New Roman" w:hAnsi="Times New Roman"/>
            <w:noProof/>
          </w:rPr>
          <w:t>4.8.1.3.</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03 – Cadastrar Curso</w:t>
        </w:r>
        <w:r w:rsidR="0088457A">
          <w:rPr>
            <w:noProof/>
            <w:webHidden/>
          </w:rPr>
          <w:tab/>
        </w:r>
        <w:r>
          <w:rPr>
            <w:noProof/>
            <w:webHidden/>
          </w:rPr>
          <w:fldChar w:fldCharType="begin"/>
        </w:r>
        <w:r w:rsidR="0088457A">
          <w:rPr>
            <w:noProof/>
            <w:webHidden/>
          </w:rPr>
          <w:instrText xml:space="preserve"> PAGEREF _Toc374912047 \h </w:instrText>
        </w:r>
        <w:r>
          <w:rPr>
            <w:noProof/>
            <w:webHidden/>
          </w:rPr>
        </w:r>
        <w:r>
          <w:rPr>
            <w:noProof/>
            <w:webHidden/>
          </w:rPr>
          <w:fldChar w:fldCharType="separate"/>
        </w:r>
        <w:r w:rsidR="00F44E29">
          <w:rPr>
            <w:noProof/>
            <w:webHidden/>
          </w:rPr>
          <w:t>61</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48" w:history="1">
        <w:r w:rsidR="0088457A" w:rsidRPr="002C04E2">
          <w:rPr>
            <w:rStyle w:val="Hyperlink"/>
            <w:rFonts w:ascii="Times New Roman" w:hAnsi="Times New Roman"/>
            <w:noProof/>
          </w:rPr>
          <w:t>4.8.1.4.</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04 – Cadastrar Turma</w:t>
        </w:r>
        <w:r w:rsidR="0088457A">
          <w:rPr>
            <w:noProof/>
            <w:webHidden/>
          </w:rPr>
          <w:tab/>
        </w:r>
        <w:r>
          <w:rPr>
            <w:noProof/>
            <w:webHidden/>
          </w:rPr>
          <w:fldChar w:fldCharType="begin"/>
        </w:r>
        <w:r w:rsidR="0088457A">
          <w:rPr>
            <w:noProof/>
            <w:webHidden/>
          </w:rPr>
          <w:instrText xml:space="preserve"> PAGEREF _Toc374912048 \h </w:instrText>
        </w:r>
        <w:r>
          <w:rPr>
            <w:noProof/>
            <w:webHidden/>
          </w:rPr>
        </w:r>
        <w:r>
          <w:rPr>
            <w:noProof/>
            <w:webHidden/>
          </w:rPr>
          <w:fldChar w:fldCharType="separate"/>
        </w:r>
        <w:r w:rsidR="00F44E29">
          <w:rPr>
            <w:noProof/>
            <w:webHidden/>
          </w:rPr>
          <w:t>61</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49" w:history="1">
        <w:r w:rsidR="0088457A" w:rsidRPr="002C04E2">
          <w:rPr>
            <w:rStyle w:val="Hyperlink"/>
            <w:rFonts w:ascii="Times New Roman" w:hAnsi="Times New Roman"/>
            <w:noProof/>
          </w:rPr>
          <w:t>4.8.1.5.</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05 – Cadastrar Disciplina</w:t>
        </w:r>
        <w:r w:rsidR="0088457A">
          <w:rPr>
            <w:noProof/>
            <w:webHidden/>
          </w:rPr>
          <w:tab/>
        </w:r>
        <w:r>
          <w:rPr>
            <w:noProof/>
            <w:webHidden/>
          </w:rPr>
          <w:fldChar w:fldCharType="begin"/>
        </w:r>
        <w:r w:rsidR="0088457A">
          <w:rPr>
            <w:noProof/>
            <w:webHidden/>
          </w:rPr>
          <w:instrText xml:space="preserve"> PAGEREF _Toc374912049 \h </w:instrText>
        </w:r>
        <w:r>
          <w:rPr>
            <w:noProof/>
            <w:webHidden/>
          </w:rPr>
        </w:r>
        <w:r>
          <w:rPr>
            <w:noProof/>
            <w:webHidden/>
          </w:rPr>
          <w:fldChar w:fldCharType="separate"/>
        </w:r>
        <w:r w:rsidR="00F44E29">
          <w:rPr>
            <w:noProof/>
            <w:webHidden/>
          </w:rPr>
          <w:t>62</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50" w:history="1">
        <w:r w:rsidR="0088457A" w:rsidRPr="002C04E2">
          <w:rPr>
            <w:rStyle w:val="Hyperlink"/>
            <w:rFonts w:ascii="Times New Roman" w:hAnsi="Times New Roman"/>
            <w:noProof/>
          </w:rPr>
          <w:t>4.8.1.6.</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06 – Cadastrar Professor</w:t>
        </w:r>
        <w:r w:rsidR="0088457A">
          <w:rPr>
            <w:noProof/>
            <w:webHidden/>
          </w:rPr>
          <w:tab/>
        </w:r>
        <w:r>
          <w:rPr>
            <w:noProof/>
            <w:webHidden/>
          </w:rPr>
          <w:fldChar w:fldCharType="begin"/>
        </w:r>
        <w:r w:rsidR="0088457A">
          <w:rPr>
            <w:noProof/>
            <w:webHidden/>
          </w:rPr>
          <w:instrText xml:space="preserve"> PAGEREF _Toc374912050 \h </w:instrText>
        </w:r>
        <w:r>
          <w:rPr>
            <w:noProof/>
            <w:webHidden/>
          </w:rPr>
        </w:r>
        <w:r>
          <w:rPr>
            <w:noProof/>
            <w:webHidden/>
          </w:rPr>
          <w:fldChar w:fldCharType="separate"/>
        </w:r>
        <w:r w:rsidR="00F44E29">
          <w:rPr>
            <w:noProof/>
            <w:webHidden/>
          </w:rPr>
          <w:t>63</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51" w:history="1">
        <w:r w:rsidR="0088457A" w:rsidRPr="002C04E2">
          <w:rPr>
            <w:rStyle w:val="Hyperlink"/>
            <w:rFonts w:ascii="Times New Roman" w:hAnsi="Times New Roman"/>
            <w:noProof/>
          </w:rPr>
          <w:t>4.8.1.7.</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07 – Alterar Cadastro de Professor</w:t>
        </w:r>
        <w:r w:rsidR="0088457A">
          <w:rPr>
            <w:noProof/>
            <w:webHidden/>
          </w:rPr>
          <w:tab/>
        </w:r>
        <w:r>
          <w:rPr>
            <w:noProof/>
            <w:webHidden/>
          </w:rPr>
          <w:fldChar w:fldCharType="begin"/>
        </w:r>
        <w:r w:rsidR="0088457A">
          <w:rPr>
            <w:noProof/>
            <w:webHidden/>
          </w:rPr>
          <w:instrText xml:space="preserve"> PAGEREF _Toc374912051 \h </w:instrText>
        </w:r>
        <w:r>
          <w:rPr>
            <w:noProof/>
            <w:webHidden/>
          </w:rPr>
        </w:r>
        <w:r>
          <w:rPr>
            <w:noProof/>
            <w:webHidden/>
          </w:rPr>
          <w:fldChar w:fldCharType="separate"/>
        </w:r>
        <w:r w:rsidR="00F44E29">
          <w:rPr>
            <w:noProof/>
            <w:webHidden/>
          </w:rPr>
          <w:t>63</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52" w:history="1">
        <w:r w:rsidR="0088457A" w:rsidRPr="002C04E2">
          <w:rPr>
            <w:rStyle w:val="Hyperlink"/>
            <w:rFonts w:ascii="Times New Roman" w:hAnsi="Times New Roman"/>
            <w:noProof/>
          </w:rPr>
          <w:t>4.8.1.8.</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08 – Alterar Cadastro de Curso</w:t>
        </w:r>
        <w:r w:rsidR="0088457A">
          <w:rPr>
            <w:noProof/>
            <w:webHidden/>
          </w:rPr>
          <w:tab/>
        </w:r>
        <w:r>
          <w:rPr>
            <w:noProof/>
            <w:webHidden/>
          </w:rPr>
          <w:fldChar w:fldCharType="begin"/>
        </w:r>
        <w:r w:rsidR="0088457A">
          <w:rPr>
            <w:noProof/>
            <w:webHidden/>
          </w:rPr>
          <w:instrText xml:space="preserve"> PAGEREF _Toc374912052 \h </w:instrText>
        </w:r>
        <w:r>
          <w:rPr>
            <w:noProof/>
            <w:webHidden/>
          </w:rPr>
        </w:r>
        <w:r>
          <w:rPr>
            <w:noProof/>
            <w:webHidden/>
          </w:rPr>
          <w:fldChar w:fldCharType="separate"/>
        </w:r>
        <w:r w:rsidR="00F44E29">
          <w:rPr>
            <w:noProof/>
            <w:webHidden/>
          </w:rPr>
          <w:t>64</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53" w:history="1">
        <w:r w:rsidR="0088457A" w:rsidRPr="002C04E2">
          <w:rPr>
            <w:rStyle w:val="Hyperlink"/>
            <w:rFonts w:ascii="Times New Roman" w:hAnsi="Times New Roman"/>
            <w:noProof/>
          </w:rPr>
          <w:t>4.8.1.9.</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09 - Gerar Grade</w:t>
        </w:r>
        <w:r w:rsidR="0088457A">
          <w:rPr>
            <w:noProof/>
            <w:webHidden/>
          </w:rPr>
          <w:tab/>
        </w:r>
        <w:r>
          <w:rPr>
            <w:noProof/>
            <w:webHidden/>
          </w:rPr>
          <w:fldChar w:fldCharType="begin"/>
        </w:r>
        <w:r w:rsidR="0088457A">
          <w:rPr>
            <w:noProof/>
            <w:webHidden/>
          </w:rPr>
          <w:instrText xml:space="preserve"> PAGEREF _Toc374912053 \h </w:instrText>
        </w:r>
        <w:r>
          <w:rPr>
            <w:noProof/>
            <w:webHidden/>
          </w:rPr>
        </w:r>
        <w:r>
          <w:rPr>
            <w:noProof/>
            <w:webHidden/>
          </w:rPr>
          <w:fldChar w:fldCharType="separate"/>
        </w:r>
        <w:r w:rsidR="00F44E29">
          <w:rPr>
            <w:noProof/>
            <w:webHidden/>
          </w:rPr>
          <w:t>64</w:t>
        </w:r>
        <w:r>
          <w:rPr>
            <w:noProof/>
            <w:webHidden/>
          </w:rPr>
          <w:fldChar w:fldCharType="end"/>
        </w:r>
      </w:hyperlink>
    </w:p>
    <w:p w:rsidR="0088457A" w:rsidRDefault="00766438">
      <w:pPr>
        <w:pStyle w:val="Sumrio4"/>
        <w:tabs>
          <w:tab w:val="left" w:pos="1760"/>
          <w:tab w:val="right" w:leader="dot" w:pos="9061"/>
        </w:tabs>
        <w:rPr>
          <w:rFonts w:asciiTheme="minorHAnsi" w:eastAsiaTheme="minorEastAsia" w:hAnsiTheme="minorHAnsi" w:cstheme="minorBidi"/>
          <w:noProof/>
          <w:lang w:eastAsia="pt-BR"/>
        </w:rPr>
      </w:pPr>
      <w:hyperlink w:anchor="_Toc374912054" w:history="1">
        <w:r w:rsidR="0088457A" w:rsidRPr="002C04E2">
          <w:rPr>
            <w:rStyle w:val="Hyperlink"/>
            <w:rFonts w:ascii="Times New Roman" w:hAnsi="Times New Roman"/>
            <w:noProof/>
          </w:rPr>
          <w:t>4.8.1.10.</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noProof/>
          </w:rPr>
          <w:t>CDU 10 – Visualizar Grade</w:t>
        </w:r>
        <w:r w:rsidR="0088457A">
          <w:rPr>
            <w:noProof/>
            <w:webHidden/>
          </w:rPr>
          <w:tab/>
        </w:r>
        <w:r>
          <w:rPr>
            <w:noProof/>
            <w:webHidden/>
          </w:rPr>
          <w:fldChar w:fldCharType="begin"/>
        </w:r>
        <w:r w:rsidR="0088457A">
          <w:rPr>
            <w:noProof/>
            <w:webHidden/>
          </w:rPr>
          <w:instrText xml:space="preserve"> PAGEREF _Toc374912054 \h </w:instrText>
        </w:r>
        <w:r>
          <w:rPr>
            <w:noProof/>
            <w:webHidden/>
          </w:rPr>
        </w:r>
        <w:r>
          <w:rPr>
            <w:noProof/>
            <w:webHidden/>
          </w:rPr>
          <w:fldChar w:fldCharType="separate"/>
        </w:r>
        <w:r w:rsidR="00F44E29">
          <w:rPr>
            <w:noProof/>
            <w:webHidden/>
          </w:rPr>
          <w:t>65</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55" w:history="1">
        <w:r w:rsidR="000E25B1">
          <w:rPr>
            <w:rStyle w:val="Hyperlink"/>
            <w:rFonts w:ascii="Times New Roman" w:hAnsi="Times New Roman"/>
            <w:b/>
            <w:noProof/>
          </w:rPr>
          <w:t>4.9</w:t>
        </w:r>
        <w:r w:rsidR="0088457A" w:rsidRPr="002C04E2">
          <w:rPr>
            <w:rStyle w:val="Hyperlink"/>
            <w:rFonts w:ascii="Times New Roman" w:hAnsi="Times New Roman"/>
            <w:b/>
            <w:noProof/>
          </w:rPr>
          <w:t>.</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Diagrama de Classe do sistema</w:t>
        </w:r>
        <w:r w:rsidR="0088457A">
          <w:rPr>
            <w:noProof/>
            <w:webHidden/>
          </w:rPr>
          <w:tab/>
        </w:r>
        <w:r>
          <w:rPr>
            <w:noProof/>
            <w:webHidden/>
          </w:rPr>
          <w:fldChar w:fldCharType="begin"/>
        </w:r>
        <w:r w:rsidR="0088457A">
          <w:rPr>
            <w:noProof/>
            <w:webHidden/>
          </w:rPr>
          <w:instrText xml:space="preserve"> PAGEREF _Toc374912055 \h </w:instrText>
        </w:r>
        <w:r>
          <w:rPr>
            <w:noProof/>
            <w:webHidden/>
          </w:rPr>
        </w:r>
        <w:r>
          <w:rPr>
            <w:noProof/>
            <w:webHidden/>
          </w:rPr>
          <w:fldChar w:fldCharType="separate"/>
        </w:r>
        <w:r w:rsidR="00F44E29">
          <w:rPr>
            <w:noProof/>
            <w:webHidden/>
          </w:rPr>
          <w:t>66</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56" w:history="1">
        <w:r w:rsidR="000E25B1">
          <w:rPr>
            <w:rStyle w:val="Hyperlink"/>
            <w:rFonts w:ascii="Times New Roman" w:hAnsi="Times New Roman"/>
            <w:b/>
            <w:noProof/>
          </w:rPr>
          <w:t>4.10</w:t>
        </w:r>
        <w:r w:rsidR="0088457A" w:rsidRPr="002C04E2">
          <w:rPr>
            <w:rStyle w:val="Hyperlink"/>
            <w:rFonts w:ascii="Times New Roman" w:hAnsi="Times New Roman"/>
            <w:b/>
            <w:noProof/>
          </w:rPr>
          <w:t>.</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Diagrama de Sequência do sistema</w:t>
        </w:r>
        <w:r w:rsidR="0088457A">
          <w:rPr>
            <w:noProof/>
            <w:webHidden/>
          </w:rPr>
          <w:tab/>
        </w:r>
        <w:r>
          <w:rPr>
            <w:noProof/>
            <w:webHidden/>
          </w:rPr>
          <w:fldChar w:fldCharType="begin"/>
        </w:r>
        <w:r w:rsidR="0088457A">
          <w:rPr>
            <w:noProof/>
            <w:webHidden/>
          </w:rPr>
          <w:instrText xml:space="preserve"> PAGEREF _Toc374912056 \h </w:instrText>
        </w:r>
        <w:r>
          <w:rPr>
            <w:noProof/>
            <w:webHidden/>
          </w:rPr>
        </w:r>
        <w:r>
          <w:rPr>
            <w:noProof/>
            <w:webHidden/>
          </w:rPr>
          <w:fldChar w:fldCharType="separate"/>
        </w:r>
        <w:r w:rsidR="00F44E29">
          <w:rPr>
            <w:noProof/>
            <w:webHidden/>
          </w:rPr>
          <w:t>68</w:t>
        </w:r>
        <w:r>
          <w:rPr>
            <w:noProof/>
            <w:webHidden/>
          </w:rPr>
          <w:fldChar w:fldCharType="end"/>
        </w:r>
      </w:hyperlink>
    </w:p>
    <w:p w:rsidR="0088457A" w:rsidRDefault="00766438">
      <w:pPr>
        <w:pStyle w:val="Sumrio2"/>
        <w:tabs>
          <w:tab w:val="left" w:pos="880"/>
          <w:tab w:val="right" w:leader="dot" w:pos="9061"/>
        </w:tabs>
        <w:rPr>
          <w:rFonts w:asciiTheme="minorHAnsi" w:eastAsiaTheme="minorEastAsia" w:hAnsiTheme="minorHAnsi" w:cstheme="minorBidi"/>
          <w:noProof/>
          <w:lang w:eastAsia="pt-BR"/>
        </w:rPr>
      </w:pPr>
      <w:hyperlink w:anchor="_Toc374912057" w:history="1">
        <w:r w:rsidR="000E25B1">
          <w:rPr>
            <w:rStyle w:val="Hyperlink"/>
            <w:rFonts w:ascii="Times New Roman" w:hAnsi="Times New Roman"/>
            <w:b/>
            <w:noProof/>
          </w:rPr>
          <w:t>4.11</w:t>
        </w:r>
        <w:r w:rsidR="0088457A" w:rsidRPr="002C04E2">
          <w:rPr>
            <w:rStyle w:val="Hyperlink"/>
            <w:rFonts w:ascii="Times New Roman" w:hAnsi="Times New Roman"/>
            <w:b/>
            <w:noProof/>
          </w:rPr>
          <w:t>.</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Diagrama de Navegabilidade</w:t>
        </w:r>
        <w:r w:rsidR="0088457A">
          <w:rPr>
            <w:noProof/>
            <w:webHidden/>
          </w:rPr>
          <w:tab/>
        </w:r>
        <w:r>
          <w:rPr>
            <w:noProof/>
            <w:webHidden/>
          </w:rPr>
          <w:fldChar w:fldCharType="begin"/>
        </w:r>
        <w:r w:rsidR="0088457A">
          <w:rPr>
            <w:noProof/>
            <w:webHidden/>
          </w:rPr>
          <w:instrText xml:space="preserve"> PAGEREF _Toc374912057 \h </w:instrText>
        </w:r>
        <w:r>
          <w:rPr>
            <w:noProof/>
            <w:webHidden/>
          </w:rPr>
        </w:r>
        <w:r>
          <w:rPr>
            <w:noProof/>
            <w:webHidden/>
          </w:rPr>
          <w:fldChar w:fldCharType="separate"/>
        </w:r>
        <w:r w:rsidR="00F44E29">
          <w:rPr>
            <w:noProof/>
            <w:webHidden/>
          </w:rPr>
          <w:t>81</w:t>
        </w:r>
        <w:r>
          <w:rPr>
            <w:noProof/>
            <w:webHidden/>
          </w:rPr>
          <w:fldChar w:fldCharType="end"/>
        </w:r>
      </w:hyperlink>
    </w:p>
    <w:p w:rsidR="0088457A" w:rsidRDefault="00766438">
      <w:pPr>
        <w:pStyle w:val="Sumrio2"/>
        <w:tabs>
          <w:tab w:val="left" w:pos="1100"/>
          <w:tab w:val="right" w:leader="dot" w:pos="9061"/>
        </w:tabs>
        <w:rPr>
          <w:rFonts w:asciiTheme="minorHAnsi" w:eastAsiaTheme="minorEastAsia" w:hAnsiTheme="minorHAnsi" w:cstheme="minorBidi"/>
          <w:noProof/>
          <w:lang w:eastAsia="pt-BR"/>
        </w:rPr>
      </w:pPr>
      <w:hyperlink w:anchor="_Toc374912058" w:history="1">
        <w:r w:rsidR="000E25B1">
          <w:rPr>
            <w:rStyle w:val="Hyperlink"/>
            <w:rFonts w:ascii="Times New Roman" w:hAnsi="Times New Roman"/>
            <w:b/>
            <w:noProof/>
          </w:rPr>
          <w:t>4.12</w:t>
        </w:r>
        <w:r w:rsidR="0088457A" w:rsidRPr="002C04E2">
          <w:rPr>
            <w:rStyle w:val="Hyperlink"/>
            <w:rFonts w:ascii="Times New Roman" w:hAnsi="Times New Roman"/>
            <w:b/>
            <w:noProof/>
          </w:rPr>
          <w:t>.</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Softwares Utilizados</w:t>
        </w:r>
        <w:r w:rsidR="0088457A">
          <w:rPr>
            <w:noProof/>
            <w:webHidden/>
          </w:rPr>
          <w:tab/>
        </w:r>
        <w:r>
          <w:rPr>
            <w:noProof/>
            <w:webHidden/>
          </w:rPr>
          <w:fldChar w:fldCharType="begin"/>
        </w:r>
        <w:r w:rsidR="0088457A">
          <w:rPr>
            <w:noProof/>
            <w:webHidden/>
          </w:rPr>
          <w:instrText xml:space="preserve"> PAGEREF _Toc374912058 \h </w:instrText>
        </w:r>
        <w:r>
          <w:rPr>
            <w:noProof/>
            <w:webHidden/>
          </w:rPr>
        </w:r>
        <w:r>
          <w:rPr>
            <w:noProof/>
            <w:webHidden/>
          </w:rPr>
          <w:fldChar w:fldCharType="separate"/>
        </w:r>
        <w:r w:rsidR="00F44E29">
          <w:rPr>
            <w:noProof/>
            <w:webHidden/>
          </w:rPr>
          <w:t>82</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59" w:history="1">
        <w:r w:rsidR="000E25B1">
          <w:rPr>
            <w:rStyle w:val="Hyperlink"/>
            <w:rFonts w:ascii="Times New Roman" w:hAnsi="Times New Roman"/>
            <w:b/>
            <w:noProof/>
          </w:rPr>
          <w:t>4.12</w:t>
        </w:r>
        <w:r w:rsidR="0088457A" w:rsidRPr="002C04E2">
          <w:rPr>
            <w:rStyle w:val="Hyperlink"/>
            <w:rFonts w:ascii="Times New Roman" w:hAnsi="Times New Roman"/>
            <w:b/>
            <w:noProof/>
          </w:rPr>
          <w:t>.1.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SQLite</w:t>
        </w:r>
        <w:r w:rsidR="0088457A">
          <w:rPr>
            <w:noProof/>
            <w:webHidden/>
          </w:rPr>
          <w:tab/>
        </w:r>
        <w:r>
          <w:rPr>
            <w:noProof/>
            <w:webHidden/>
          </w:rPr>
          <w:fldChar w:fldCharType="begin"/>
        </w:r>
        <w:r w:rsidR="0088457A">
          <w:rPr>
            <w:noProof/>
            <w:webHidden/>
          </w:rPr>
          <w:instrText xml:space="preserve"> PAGEREF _Toc374912059 \h </w:instrText>
        </w:r>
        <w:r>
          <w:rPr>
            <w:noProof/>
            <w:webHidden/>
          </w:rPr>
        </w:r>
        <w:r>
          <w:rPr>
            <w:noProof/>
            <w:webHidden/>
          </w:rPr>
          <w:fldChar w:fldCharType="separate"/>
        </w:r>
        <w:r w:rsidR="00F44E29">
          <w:rPr>
            <w:noProof/>
            <w:webHidden/>
          </w:rPr>
          <w:t>82</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60" w:history="1">
        <w:r w:rsidR="000E25B1">
          <w:rPr>
            <w:rStyle w:val="Hyperlink"/>
            <w:rFonts w:ascii="Times New Roman" w:hAnsi="Times New Roman"/>
            <w:b/>
            <w:noProof/>
          </w:rPr>
          <w:t>4.12</w:t>
        </w:r>
        <w:r w:rsidR="0088457A" w:rsidRPr="002C04E2">
          <w:rPr>
            <w:rStyle w:val="Hyperlink"/>
            <w:rFonts w:ascii="Times New Roman" w:hAnsi="Times New Roman"/>
            <w:b/>
            <w:noProof/>
          </w:rPr>
          <w:t>.2.</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C#</w:t>
        </w:r>
        <w:r w:rsidR="0088457A">
          <w:rPr>
            <w:noProof/>
            <w:webHidden/>
          </w:rPr>
          <w:tab/>
        </w:r>
        <w:r>
          <w:rPr>
            <w:noProof/>
            <w:webHidden/>
          </w:rPr>
          <w:fldChar w:fldCharType="begin"/>
        </w:r>
        <w:r w:rsidR="0088457A">
          <w:rPr>
            <w:noProof/>
            <w:webHidden/>
          </w:rPr>
          <w:instrText xml:space="preserve"> PAGEREF _Toc374912060 \h </w:instrText>
        </w:r>
        <w:r>
          <w:rPr>
            <w:noProof/>
            <w:webHidden/>
          </w:rPr>
        </w:r>
        <w:r>
          <w:rPr>
            <w:noProof/>
            <w:webHidden/>
          </w:rPr>
          <w:fldChar w:fldCharType="separate"/>
        </w:r>
        <w:r w:rsidR="00F44E29">
          <w:rPr>
            <w:noProof/>
            <w:webHidden/>
          </w:rPr>
          <w:t>83</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61" w:history="1">
        <w:r w:rsidR="000E25B1">
          <w:rPr>
            <w:rStyle w:val="Hyperlink"/>
            <w:rFonts w:ascii="Times New Roman" w:hAnsi="Times New Roman"/>
            <w:b/>
            <w:noProof/>
          </w:rPr>
          <w:t>4.12</w:t>
        </w:r>
        <w:r w:rsidR="0088457A" w:rsidRPr="002C04E2">
          <w:rPr>
            <w:rStyle w:val="Hyperlink"/>
            <w:rFonts w:ascii="Times New Roman" w:hAnsi="Times New Roman"/>
            <w:b/>
            <w:noProof/>
          </w:rPr>
          <w:t>.3.</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.NET-</w:t>
        </w:r>
        <w:r w:rsidR="0088457A" w:rsidRPr="002C04E2">
          <w:rPr>
            <w:rStyle w:val="Hyperlink"/>
            <w:rFonts w:ascii="Times New Roman" w:hAnsi="Times New Roman"/>
            <w:b/>
            <w:i/>
            <w:noProof/>
          </w:rPr>
          <w:t>Framework 4.0</w:t>
        </w:r>
        <w:r w:rsidR="0088457A">
          <w:rPr>
            <w:noProof/>
            <w:webHidden/>
          </w:rPr>
          <w:tab/>
        </w:r>
        <w:r>
          <w:rPr>
            <w:noProof/>
            <w:webHidden/>
          </w:rPr>
          <w:fldChar w:fldCharType="begin"/>
        </w:r>
        <w:r w:rsidR="0088457A">
          <w:rPr>
            <w:noProof/>
            <w:webHidden/>
          </w:rPr>
          <w:instrText xml:space="preserve"> PAGEREF _Toc374912061 \h </w:instrText>
        </w:r>
        <w:r>
          <w:rPr>
            <w:noProof/>
            <w:webHidden/>
          </w:rPr>
        </w:r>
        <w:r>
          <w:rPr>
            <w:noProof/>
            <w:webHidden/>
          </w:rPr>
          <w:fldChar w:fldCharType="separate"/>
        </w:r>
        <w:r w:rsidR="00F44E29">
          <w:rPr>
            <w:noProof/>
            <w:webHidden/>
          </w:rPr>
          <w:t>83</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62" w:history="1">
        <w:r w:rsidR="0088457A" w:rsidRPr="002C04E2">
          <w:rPr>
            <w:rStyle w:val="Hyperlink"/>
            <w:rFonts w:ascii="Times New Roman" w:hAnsi="Times New Roman"/>
            <w:b/>
            <w:noProof/>
          </w:rPr>
          <w:t>4.</w:t>
        </w:r>
        <w:r w:rsidR="000E25B1">
          <w:rPr>
            <w:rStyle w:val="Hyperlink"/>
            <w:rFonts w:ascii="Times New Roman" w:hAnsi="Times New Roman"/>
            <w:b/>
            <w:noProof/>
          </w:rPr>
          <w:t>12</w:t>
        </w:r>
        <w:r w:rsidR="0088457A" w:rsidRPr="002C04E2">
          <w:rPr>
            <w:rStyle w:val="Hyperlink"/>
            <w:rFonts w:ascii="Times New Roman" w:hAnsi="Times New Roman"/>
            <w:b/>
            <w:noProof/>
          </w:rPr>
          <w:t>.4.</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Requisitos do Sistema:</w:t>
        </w:r>
        <w:r w:rsidR="0088457A">
          <w:rPr>
            <w:noProof/>
            <w:webHidden/>
          </w:rPr>
          <w:tab/>
        </w:r>
        <w:r>
          <w:rPr>
            <w:noProof/>
            <w:webHidden/>
          </w:rPr>
          <w:fldChar w:fldCharType="begin"/>
        </w:r>
        <w:r w:rsidR="0088457A">
          <w:rPr>
            <w:noProof/>
            <w:webHidden/>
          </w:rPr>
          <w:instrText xml:space="preserve"> PAGEREF _Toc374912062 \h </w:instrText>
        </w:r>
        <w:r>
          <w:rPr>
            <w:noProof/>
            <w:webHidden/>
          </w:rPr>
        </w:r>
        <w:r>
          <w:rPr>
            <w:noProof/>
            <w:webHidden/>
          </w:rPr>
          <w:fldChar w:fldCharType="separate"/>
        </w:r>
        <w:r w:rsidR="00F44E29">
          <w:rPr>
            <w:noProof/>
            <w:webHidden/>
          </w:rPr>
          <w:t>85</w:t>
        </w:r>
        <w:r>
          <w:rPr>
            <w:noProof/>
            <w:webHidden/>
          </w:rPr>
          <w:fldChar w:fldCharType="end"/>
        </w:r>
      </w:hyperlink>
    </w:p>
    <w:p w:rsidR="0088457A" w:rsidRDefault="00766438">
      <w:pPr>
        <w:pStyle w:val="Sumrio3"/>
        <w:rPr>
          <w:rFonts w:asciiTheme="minorHAnsi" w:eastAsiaTheme="minorEastAsia" w:hAnsiTheme="minorHAnsi" w:cstheme="minorBidi"/>
          <w:noProof/>
          <w:lang w:eastAsia="pt-BR"/>
        </w:rPr>
      </w:pPr>
      <w:hyperlink w:anchor="_Toc374912063" w:history="1">
        <w:r w:rsidR="000E25B1">
          <w:rPr>
            <w:rStyle w:val="Hyperlink"/>
            <w:rFonts w:ascii="Times New Roman" w:hAnsi="Times New Roman"/>
            <w:b/>
            <w:noProof/>
          </w:rPr>
          <w:t>4.12</w:t>
        </w:r>
        <w:r w:rsidR="0088457A" w:rsidRPr="002C04E2">
          <w:rPr>
            <w:rStyle w:val="Hyperlink"/>
            <w:rFonts w:ascii="Times New Roman" w:hAnsi="Times New Roman"/>
            <w:b/>
            <w:noProof/>
          </w:rPr>
          <w:t>.5.</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Hardware Utilizado:</w:t>
        </w:r>
        <w:r w:rsidR="0088457A">
          <w:rPr>
            <w:noProof/>
            <w:webHidden/>
          </w:rPr>
          <w:tab/>
        </w:r>
        <w:r>
          <w:rPr>
            <w:noProof/>
            <w:webHidden/>
          </w:rPr>
          <w:fldChar w:fldCharType="begin"/>
        </w:r>
        <w:r w:rsidR="0088457A">
          <w:rPr>
            <w:noProof/>
            <w:webHidden/>
          </w:rPr>
          <w:instrText xml:space="preserve"> PAGEREF _Toc374912063 \h </w:instrText>
        </w:r>
        <w:r>
          <w:rPr>
            <w:noProof/>
            <w:webHidden/>
          </w:rPr>
        </w:r>
        <w:r>
          <w:rPr>
            <w:noProof/>
            <w:webHidden/>
          </w:rPr>
          <w:fldChar w:fldCharType="separate"/>
        </w:r>
        <w:r w:rsidR="00F44E29">
          <w:rPr>
            <w:noProof/>
            <w:webHidden/>
          </w:rPr>
          <w:t>85</w:t>
        </w:r>
        <w:r>
          <w:rPr>
            <w:noProof/>
            <w:webHidden/>
          </w:rPr>
          <w:fldChar w:fldCharType="end"/>
        </w:r>
      </w:hyperlink>
    </w:p>
    <w:p w:rsidR="0088457A" w:rsidRDefault="00766438">
      <w:pPr>
        <w:pStyle w:val="Sumrio2"/>
        <w:tabs>
          <w:tab w:val="left" w:pos="1100"/>
          <w:tab w:val="right" w:leader="dot" w:pos="9061"/>
        </w:tabs>
        <w:rPr>
          <w:rFonts w:asciiTheme="minorHAnsi" w:eastAsiaTheme="minorEastAsia" w:hAnsiTheme="minorHAnsi" w:cstheme="minorBidi"/>
          <w:noProof/>
          <w:lang w:eastAsia="pt-BR"/>
        </w:rPr>
      </w:pPr>
      <w:hyperlink w:anchor="_Toc374912064" w:history="1">
        <w:r w:rsidR="000E25B1">
          <w:rPr>
            <w:rStyle w:val="Hyperlink"/>
            <w:b/>
            <w:noProof/>
          </w:rPr>
          <w:t>4.13</w:t>
        </w:r>
        <w:r w:rsidR="0088457A" w:rsidRPr="002C04E2">
          <w:rPr>
            <w:rStyle w:val="Hyperlink"/>
            <w:b/>
            <w:noProof/>
          </w:rPr>
          <w:t>.</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Protótipos de tela do sistema</w:t>
        </w:r>
        <w:r w:rsidR="0088457A">
          <w:rPr>
            <w:noProof/>
            <w:webHidden/>
          </w:rPr>
          <w:tab/>
        </w:r>
        <w:r>
          <w:rPr>
            <w:noProof/>
            <w:webHidden/>
          </w:rPr>
          <w:fldChar w:fldCharType="begin"/>
        </w:r>
        <w:r w:rsidR="0088457A">
          <w:rPr>
            <w:noProof/>
            <w:webHidden/>
          </w:rPr>
          <w:instrText xml:space="preserve"> PAGEREF _Toc374912064 \h </w:instrText>
        </w:r>
        <w:r>
          <w:rPr>
            <w:noProof/>
            <w:webHidden/>
          </w:rPr>
        </w:r>
        <w:r>
          <w:rPr>
            <w:noProof/>
            <w:webHidden/>
          </w:rPr>
          <w:fldChar w:fldCharType="separate"/>
        </w:r>
        <w:r w:rsidR="00F44E29">
          <w:rPr>
            <w:noProof/>
            <w:webHidden/>
          </w:rPr>
          <w:t>85</w:t>
        </w:r>
        <w:r>
          <w:rPr>
            <w:noProof/>
            <w:webHidden/>
          </w:rPr>
          <w:fldChar w:fldCharType="end"/>
        </w:r>
      </w:hyperlink>
    </w:p>
    <w:p w:rsidR="0088457A" w:rsidRDefault="00766438">
      <w:pPr>
        <w:pStyle w:val="Sumrio4"/>
        <w:tabs>
          <w:tab w:val="left" w:pos="1540"/>
          <w:tab w:val="right" w:leader="dot" w:pos="9061"/>
        </w:tabs>
        <w:rPr>
          <w:rFonts w:asciiTheme="minorHAnsi" w:eastAsiaTheme="minorEastAsia" w:hAnsiTheme="minorHAnsi" w:cstheme="minorBidi"/>
          <w:noProof/>
          <w:lang w:eastAsia="pt-BR"/>
        </w:rPr>
      </w:pPr>
      <w:hyperlink w:anchor="_Toc374912065" w:history="1">
        <w:r w:rsidR="000E25B1">
          <w:rPr>
            <w:rStyle w:val="Hyperlink"/>
            <w:b/>
            <w:noProof/>
          </w:rPr>
          <w:t>4.13</w:t>
        </w:r>
        <w:r w:rsidR="0088457A" w:rsidRPr="002C04E2">
          <w:rPr>
            <w:rStyle w:val="Hyperlink"/>
            <w:b/>
            <w:noProof/>
          </w:rPr>
          <w:t>.1.</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Cursos</w:t>
        </w:r>
        <w:r w:rsidR="0088457A">
          <w:rPr>
            <w:noProof/>
            <w:webHidden/>
          </w:rPr>
          <w:tab/>
        </w:r>
        <w:r>
          <w:rPr>
            <w:noProof/>
            <w:webHidden/>
          </w:rPr>
          <w:fldChar w:fldCharType="begin"/>
        </w:r>
        <w:r w:rsidR="0088457A">
          <w:rPr>
            <w:noProof/>
            <w:webHidden/>
          </w:rPr>
          <w:instrText xml:space="preserve"> PAGEREF _Toc374912065 \h </w:instrText>
        </w:r>
        <w:r>
          <w:rPr>
            <w:noProof/>
            <w:webHidden/>
          </w:rPr>
        </w:r>
        <w:r>
          <w:rPr>
            <w:noProof/>
            <w:webHidden/>
          </w:rPr>
          <w:fldChar w:fldCharType="separate"/>
        </w:r>
        <w:r w:rsidR="00F44E29">
          <w:rPr>
            <w:noProof/>
            <w:webHidden/>
          </w:rPr>
          <w:t>86</w:t>
        </w:r>
        <w:r>
          <w:rPr>
            <w:noProof/>
            <w:webHidden/>
          </w:rPr>
          <w:fldChar w:fldCharType="end"/>
        </w:r>
      </w:hyperlink>
    </w:p>
    <w:p w:rsidR="0088457A" w:rsidRDefault="00766438">
      <w:pPr>
        <w:pStyle w:val="Sumrio4"/>
        <w:tabs>
          <w:tab w:val="left" w:pos="1540"/>
          <w:tab w:val="right" w:leader="dot" w:pos="9061"/>
        </w:tabs>
        <w:rPr>
          <w:rFonts w:asciiTheme="minorHAnsi" w:eastAsiaTheme="minorEastAsia" w:hAnsiTheme="minorHAnsi" w:cstheme="minorBidi"/>
          <w:noProof/>
          <w:lang w:eastAsia="pt-BR"/>
        </w:rPr>
      </w:pPr>
      <w:hyperlink w:anchor="_Toc374912066" w:history="1">
        <w:r w:rsidR="000E25B1">
          <w:rPr>
            <w:rStyle w:val="Hyperlink"/>
            <w:b/>
            <w:noProof/>
          </w:rPr>
          <w:t>4.13</w:t>
        </w:r>
        <w:r w:rsidR="0088457A" w:rsidRPr="002C04E2">
          <w:rPr>
            <w:rStyle w:val="Hyperlink"/>
            <w:b/>
            <w:noProof/>
          </w:rPr>
          <w:t>.2.</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Turnos</w:t>
        </w:r>
        <w:r w:rsidR="0088457A">
          <w:rPr>
            <w:noProof/>
            <w:webHidden/>
          </w:rPr>
          <w:tab/>
        </w:r>
        <w:r>
          <w:rPr>
            <w:noProof/>
            <w:webHidden/>
          </w:rPr>
          <w:fldChar w:fldCharType="begin"/>
        </w:r>
        <w:r w:rsidR="0088457A">
          <w:rPr>
            <w:noProof/>
            <w:webHidden/>
          </w:rPr>
          <w:instrText xml:space="preserve"> PAGEREF _Toc374912066 \h </w:instrText>
        </w:r>
        <w:r>
          <w:rPr>
            <w:noProof/>
            <w:webHidden/>
          </w:rPr>
        </w:r>
        <w:r>
          <w:rPr>
            <w:noProof/>
            <w:webHidden/>
          </w:rPr>
          <w:fldChar w:fldCharType="separate"/>
        </w:r>
        <w:r w:rsidR="00F44E29">
          <w:rPr>
            <w:noProof/>
            <w:webHidden/>
          </w:rPr>
          <w:t>87</w:t>
        </w:r>
        <w:r>
          <w:rPr>
            <w:noProof/>
            <w:webHidden/>
          </w:rPr>
          <w:fldChar w:fldCharType="end"/>
        </w:r>
      </w:hyperlink>
    </w:p>
    <w:p w:rsidR="0088457A" w:rsidRDefault="00766438">
      <w:pPr>
        <w:pStyle w:val="Sumrio4"/>
        <w:tabs>
          <w:tab w:val="left" w:pos="1540"/>
          <w:tab w:val="right" w:leader="dot" w:pos="9061"/>
        </w:tabs>
        <w:rPr>
          <w:rFonts w:asciiTheme="minorHAnsi" w:eastAsiaTheme="minorEastAsia" w:hAnsiTheme="minorHAnsi" w:cstheme="minorBidi"/>
          <w:noProof/>
          <w:lang w:eastAsia="pt-BR"/>
        </w:rPr>
      </w:pPr>
      <w:hyperlink w:anchor="_Toc374912067" w:history="1">
        <w:r w:rsidR="000E25B1">
          <w:rPr>
            <w:rStyle w:val="Hyperlink"/>
            <w:rFonts w:ascii="Times New Roman" w:hAnsi="Times New Roman"/>
            <w:b/>
            <w:noProof/>
          </w:rPr>
          <w:t>4.13</w:t>
        </w:r>
        <w:r w:rsidR="0088457A" w:rsidRPr="002C04E2">
          <w:rPr>
            <w:rStyle w:val="Hyperlink"/>
            <w:rFonts w:ascii="Times New Roman" w:hAnsi="Times New Roman"/>
            <w:b/>
            <w:noProof/>
          </w:rPr>
          <w:t>.3.</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Professores</w:t>
        </w:r>
        <w:r w:rsidR="0088457A">
          <w:rPr>
            <w:noProof/>
            <w:webHidden/>
          </w:rPr>
          <w:tab/>
        </w:r>
        <w:r>
          <w:rPr>
            <w:noProof/>
            <w:webHidden/>
          </w:rPr>
          <w:fldChar w:fldCharType="begin"/>
        </w:r>
        <w:r w:rsidR="0088457A">
          <w:rPr>
            <w:noProof/>
            <w:webHidden/>
          </w:rPr>
          <w:instrText xml:space="preserve"> PAGEREF _Toc374912067 \h </w:instrText>
        </w:r>
        <w:r>
          <w:rPr>
            <w:noProof/>
            <w:webHidden/>
          </w:rPr>
        </w:r>
        <w:r>
          <w:rPr>
            <w:noProof/>
            <w:webHidden/>
          </w:rPr>
          <w:fldChar w:fldCharType="separate"/>
        </w:r>
        <w:r w:rsidR="00F44E29">
          <w:rPr>
            <w:noProof/>
            <w:webHidden/>
          </w:rPr>
          <w:t>88</w:t>
        </w:r>
        <w:r>
          <w:rPr>
            <w:noProof/>
            <w:webHidden/>
          </w:rPr>
          <w:fldChar w:fldCharType="end"/>
        </w:r>
      </w:hyperlink>
    </w:p>
    <w:p w:rsidR="0088457A" w:rsidRDefault="00766438">
      <w:pPr>
        <w:pStyle w:val="Sumrio4"/>
        <w:tabs>
          <w:tab w:val="left" w:pos="1540"/>
          <w:tab w:val="right" w:leader="dot" w:pos="9061"/>
        </w:tabs>
        <w:rPr>
          <w:rFonts w:asciiTheme="minorHAnsi" w:eastAsiaTheme="minorEastAsia" w:hAnsiTheme="minorHAnsi" w:cstheme="minorBidi"/>
          <w:noProof/>
          <w:lang w:eastAsia="pt-BR"/>
        </w:rPr>
      </w:pPr>
      <w:hyperlink w:anchor="_Toc374912068" w:history="1">
        <w:r w:rsidR="000E25B1">
          <w:rPr>
            <w:rStyle w:val="Hyperlink"/>
            <w:rFonts w:ascii="Times New Roman" w:hAnsi="Times New Roman"/>
            <w:b/>
            <w:noProof/>
          </w:rPr>
          <w:t>4.13</w:t>
        </w:r>
        <w:r w:rsidR="0088457A" w:rsidRPr="002C04E2">
          <w:rPr>
            <w:rStyle w:val="Hyperlink"/>
            <w:rFonts w:ascii="Times New Roman" w:hAnsi="Times New Roman"/>
            <w:b/>
            <w:noProof/>
          </w:rPr>
          <w:t>.4.</w:t>
        </w:r>
        <w:r w:rsidR="0088457A">
          <w:rPr>
            <w:rFonts w:asciiTheme="minorHAnsi" w:eastAsiaTheme="minorEastAsia" w:hAnsiTheme="minorHAnsi" w:cstheme="minorBidi"/>
            <w:noProof/>
            <w:lang w:eastAsia="pt-BR"/>
          </w:rPr>
          <w:tab/>
        </w:r>
        <w:r w:rsidR="0088457A" w:rsidRPr="002C04E2">
          <w:rPr>
            <w:rStyle w:val="Hyperlink"/>
            <w:rFonts w:ascii="Times New Roman" w:hAnsi="Times New Roman"/>
            <w:b/>
            <w:noProof/>
          </w:rPr>
          <w:t>Grade</w:t>
        </w:r>
        <w:r w:rsidR="0088457A">
          <w:rPr>
            <w:noProof/>
            <w:webHidden/>
          </w:rPr>
          <w:tab/>
        </w:r>
        <w:r>
          <w:rPr>
            <w:noProof/>
            <w:webHidden/>
          </w:rPr>
          <w:fldChar w:fldCharType="begin"/>
        </w:r>
        <w:r w:rsidR="0088457A">
          <w:rPr>
            <w:noProof/>
            <w:webHidden/>
          </w:rPr>
          <w:instrText xml:space="preserve"> PAGEREF _Toc374912068 \h </w:instrText>
        </w:r>
        <w:r>
          <w:rPr>
            <w:noProof/>
            <w:webHidden/>
          </w:rPr>
        </w:r>
        <w:r>
          <w:rPr>
            <w:noProof/>
            <w:webHidden/>
          </w:rPr>
          <w:fldChar w:fldCharType="separate"/>
        </w:r>
        <w:r w:rsidR="00F44E29">
          <w:rPr>
            <w:noProof/>
            <w:webHidden/>
          </w:rPr>
          <w:t>89</w:t>
        </w:r>
        <w:r>
          <w:rPr>
            <w:noProof/>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69" w:history="1">
        <w:r w:rsidR="0088457A" w:rsidRPr="002C04E2">
          <w:rPr>
            <w:rStyle w:val="Hyperlink"/>
          </w:rPr>
          <w:t>CONSIDERAÇÕES FINAIS</w:t>
        </w:r>
        <w:r w:rsidR="0088457A">
          <w:rPr>
            <w:webHidden/>
          </w:rPr>
          <w:tab/>
        </w:r>
        <w:r>
          <w:rPr>
            <w:webHidden/>
          </w:rPr>
          <w:fldChar w:fldCharType="begin"/>
        </w:r>
        <w:r w:rsidR="0088457A">
          <w:rPr>
            <w:webHidden/>
          </w:rPr>
          <w:instrText xml:space="preserve"> PAGEREF _Toc374912069 \h </w:instrText>
        </w:r>
        <w:r>
          <w:rPr>
            <w:webHidden/>
          </w:rPr>
        </w:r>
        <w:r>
          <w:rPr>
            <w:webHidden/>
          </w:rPr>
          <w:fldChar w:fldCharType="separate"/>
        </w:r>
        <w:r w:rsidR="00F44E29">
          <w:rPr>
            <w:webHidden/>
          </w:rPr>
          <w:t>90</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70" w:history="1">
        <w:r w:rsidR="0088457A" w:rsidRPr="002C04E2">
          <w:rPr>
            <w:rStyle w:val="Hyperlink"/>
            <w:b/>
          </w:rPr>
          <w:t>IMPLEMENTAÇÕES FUTURAS</w:t>
        </w:r>
        <w:r w:rsidR="0088457A">
          <w:rPr>
            <w:webHidden/>
          </w:rPr>
          <w:tab/>
        </w:r>
        <w:r>
          <w:rPr>
            <w:webHidden/>
          </w:rPr>
          <w:fldChar w:fldCharType="begin"/>
        </w:r>
        <w:r w:rsidR="0088457A">
          <w:rPr>
            <w:webHidden/>
          </w:rPr>
          <w:instrText xml:space="preserve"> PAGEREF _Toc374912070 \h </w:instrText>
        </w:r>
        <w:r>
          <w:rPr>
            <w:webHidden/>
          </w:rPr>
        </w:r>
        <w:r>
          <w:rPr>
            <w:webHidden/>
          </w:rPr>
          <w:fldChar w:fldCharType="separate"/>
        </w:r>
        <w:r w:rsidR="00F44E29">
          <w:rPr>
            <w:webHidden/>
          </w:rPr>
          <w:t>91</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71" w:history="1">
        <w:r w:rsidR="0088457A" w:rsidRPr="002C04E2">
          <w:rPr>
            <w:rStyle w:val="Hyperlink"/>
            <w:rFonts w:eastAsia="Calibri"/>
          </w:rPr>
          <w:t>REFERÊNCIAS BIBLIOGRÁFICAS</w:t>
        </w:r>
        <w:r w:rsidR="0088457A">
          <w:rPr>
            <w:webHidden/>
          </w:rPr>
          <w:tab/>
        </w:r>
        <w:r>
          <w:rPr>
            <w:webHidden/>
          </w:rPr>
          <w:fldChar w:fldCharType="begin"/>
        </w:r>
        <w:r w:rsidR="0088457A">
          <w:rPr>
            <w:webHidden/>
          </w:rPr>
          <w:instrText xml:space="preserve"> PAGEREF _Toc374912071 \h </w:instrText>
        </w:r>
        <w:r>
          <w:rPr>
            <w:webHidden/>
          </w:rPr>
        </w:r>
        <w:r>
          <w:rPr>
            <w:webHidden/>
          </w:rPr>
          <w:fldChar w:fldCharType="separate"/>
        </w:r>
        <w:r w:rsidR="00F44E29">
          <w:rPr>
            <w:webHidden/>
          </w:rPr>
          <w:t>92</w:t>
        </w:r>
        <w:r>
          <w:rPr>
            <w:webHidden/>
          </w:rPr>
          <w:fldChar w:fldCharType="end"/>
        </w:r>
      </w:hyperlink>
    </w:p>
    <w:p w:rsidR="0088457A" w:rsidRDefault="00766438">
      <w:pPr>
        <w:pStyle w:val="Sumrio1"/>
        <w:rPr>
          <w:rFonts w:asciiTheme="minorHAnsi" w:eastAsiaTheme="minorEastAsia" w:hAnsiTheme="minorHAnsi" w:cstheme="minorBidi"/>
          <w:bCs w:val="0"/>
          <w:sz w:val="22"/>
          <w:szCs w:val="22"/>
          <w:lang w:eastAsia="pt-BR"/>
        </w:rPr>
      </w:pPr>
      <w:hyperlink w:anchor="_Toc374912072" w:history="1">
        <w:r w:rsidR="0088457A" w:rsidRPr="002C04E2">
          <w:rPr>
            <w:rStyle w:val="Hyperlink"/>
            <w:lang w:val="en-US"/>
          </w:rPr>
          <w:t>REFERÊNCIAS WEBGRÁFICAS</w:t>
        </w:r>
        <w:r w:rsidR="0088457A">
          <w:rPr>
            <w:webHidden/>
          </w:rPr>
          <w:tab/>
        </w:r>
        <w:r>
          <w:rPr>
            <w:webHidden/>
          </w:rPr>
          <w:fldChar w:fldCharType="begin"/>
        </w:r>
        <w:r w:rsidR="0088457A">
          <w:rPr>
            <w:webHidden/>
          </w:rPr>
          <w:instrText xml:space="preserve"> PAGEREF _Toc374912072 \h </w:instrText>
        </w:r>
        <w:r>
          <w:rPr>
            <w:webHidden/>
          </w:rPr>
        </w:r>
        <w:r>
          <w:rPr>
            <w:webHidden/>
          </w:rPr>
          <w:fldChar w:fldCharType="separate"/>
        </w:r>
        <w:r w:rsidR="00F44E29">
          <w:rPr>
            <w:webHidden/>
          </w:rPr>
          <w:t>93</w:t>
        </w:r>
        <w:r>
          <w:rPr>
            <w:webHidden/>
          </w:rPr>
          <w:fldChar w:fldCharType="end"/>
        </w:r>
      </w:hyperlink>
    </w:p>
    <w:p w:rsidR="00A7754C" w:rsidRPr="00864FA3" w:rsidRDefault="00766438" w:rsidP="00734C9D">
      <w:pPr>
        <w:spacing w:line="360" w:lineRule="auto"/>
        <w:jc w:val="both"/>
        <w:rPr>
          <w:rFonts w:ascii="Times New Roman" w:hAnsi="Times New Roman"/>
          <w:sz w:val="24"/>
          <w:szCs w:val="24"/>
          <w:rPrChange w:id="625" w:author="Carolina Trindade Marques" w:date="2171-11-14T05:57:00Z">
            <w:rPr>
              <w:rFonts w:ascii="Times New Roman" w:hAnsi="Times New Roman"/>
              <w:b/>
              <w:sz w:val="24"/>
              <w:szCs w:val="24"/>
            </w:rPr>
          </w:rPrChange>
        </w:rPr>
        <w:sectPr w:rsidR="00A7754C" w:rsidRPr="00864FA3" w:rsidSect="00223F3D">
          <w:pgSz w:w="11906" w:h="16838"/>
          <w:pgMar w:top="1701" w:right="1134" w:bottom="1134" w:left="1701" w:header="709" w:footer="425" w:gutter="0"/>
          <w:cols w:space="708"/>
          <w:docGrid w:linePitch="360"/>
        </w:sectPr>
      </w:pPr>
      <w:r w:rsidRPr="00CC7498">
        <w:rPr>
          <w:rFonts w:ascii="Times New Roman" w:hAnsi="Times New Roman"/>
          <w:sz w:val="24"/>
          <w:szCs w:val="24"/>
        </w:rPr>
        <w:fldChar w:fldCharType="end"/>
      </w:r>
    </w:p>
    <w:p w:rsidR="00000000" w:rsidRDefault="00C249CE">
      <w:pPr>
        <w:pStyle w:val="PargrafodaLista"/>
        <w:numPr>
          <w:ilvl w:val="0"/>
          <w:numId w:val="3"/>
        </w:numPr>
        <w:spacing w:after="0" w:line="360" w:lineRule="auto"/>
        <w:ind w:left="0" w:firstLine="0"/>
        <w:jc w:val="both"/>
        <w:outlineLvl w:val="0"/>
        <w:rPr>
          <w:rFonts w:ascii="Times New Roman" w:hAnsi="Times New Roman"/>
          <w:b/>
          <w:sz w:val="24"/>
          <w:szCs w:val="24"/>
        </w:rPr>
        <w:pPrChange w:id="626" w:author="fsgomes" w:date="2013-11-14T20:50:00Z">
          <w:pPr>
            <w:pStyle w:val="PargrafodaLista"/>
            <w:numPr>
              <w:numId w:val="3"/>
            </w:numPr>
            <w:spacing w:after="0" w:line="360" w:lineRule="auto"/>
            <w:ind w:left="390" w:hanging="390"/>
            <w:jc w:val="both"/>
            <w:outlineLvl w:val="1"/>
          </w:pPr>
        </w:pPrChange>
      </w:pPr>
      <w:bookmarkStart w:id="627" w:name="_Toc373452607"/>
      <w:bookmarkStart w:id="628" w:name="_Toc374911993"/>
      <w:r w:rsidRPr="00864FA3">
        <w:rPr>
          <w:rFonts w:ascii="Times New Roman" w:hAnsi="Times New Roman"/>
          <w:b/>
          <w:sz w:val="24"/>
          <w:szCs w:val="24"/>
        </w:rPr>
        <w:lastRenderedPageBreak/>
        <w:t>INTRODUÇÃO</w:t>
      </w:r>
      <w:bookmarkEnd w:id="627"/>
      <w:bookmarkEnd w:id="628"/>
    </w:p>
    <w:p w:rsidR="00C249CE" w:rsidRPr="00864FA3" w:rsidRDefault="00C249CE" w:rsidP="00734C9D">
      <w:pPr>
        <w:pStyle w:val="PargrafodaLista"/>
        <w:spacing w:after="0" w:line="360" w:lineRule="auto"/>
        <w:ind w:left="0"/>
        <w:jc w:val="both"/>
        <w:outlineLvl w:val="0"/>
        <w:rPr>
          <w:rFonts w:ascii="Times New Roman" w:hAnsi="Times New Roman"/>
          <w:b/>
          <w:sz w:val="24"/>
          <w:szCs w:val="24"/>
        </w:rPr>
      </w:pPr>
    </w:p>
    <w:p w:rsidR="00702B62" w:rsidRPr="00864FA3" w:rsidRDefault="00702B62" w:rsidP="00734C9D">
      <w:pPr>
        <w:spacing w:after="0" w:line="360" w:lineRule="auto"/>
        <w:jc w:val="both"/>
        <w:rPr>
          <w:rFonts w:ascii="Times New Roman" w:hAnsi="Times New Roman"/>
          <w:sz w:val="24"/>
          <w:szCs w:val="24"/>
        </w:rPr>
      </w:pPr>
    </w:p>
    <w:p w:rsidR="00212AA8" w:rsidRPr="00864FA3" w:rsidRDefault="00766438" w:rsidP="00734C9D">
      <w:pPr>
        <w:spacing w:after="0" w:line="360" w:lineRule="auto"/>
        <w:ind w:firstLine="708"/>
        <w:jc w:val="both"/>
        <w:rPr>
          <w:rFonts w:ascii="Times New Roman" w:hAnsi="Times New Roman"/>
          <w:sz w:val="24"/>
          <w:szCs w:val="24"/>
          <w:shd w:val="clear" w:color="auto" w:fill="FFFFFF"/>
          <w:rPrChange w:id="629" w:author="Fabio" w:date="2013-11-14T17:26:00Z">
            <w:rPr>
              <w:rFonts w:ascii="Times New Roman" w:hAnsi="Times New Roman"/>
              <w:color w:val="000000"/>
              <w:sz w:val="24"/>
              <w:szCs w:val="24"/>
              <w:shd w:val="clear" w:color="auto" w:fill="FFFFFF"/>
            </w:rPr>
          </w:rPrChange>
        </w:rPr>
      </w:pPr>
      <w:r w:rsidRPr="00766438">
        <w:rPr>
          <w:rFonts w:ascii="Times New Roman" w:hAnsi="Times New Roman"/>
          <w:sz w:val="24"/>
          <w:szCs w:val="24"/>
          <w:shd w:val="clear" w:color="auto" w:fill="FFFFFF"/>
          <w:rPrChange w:id="630" w:author="Fabio" w:date="2013-11-14T17:26:00Z">
            <w:rPr>
              <w:rFonts w:ascii="Times New Roman" w:hAnsi="Times New Roman"/>
              <w:color w:val="000000"/>
              <w:sz w:val="24"/>
              <w:szCs w:val="24"/>
              <w:u w:val="single"/>
              <w:shd w:val="clear" w:color="auto" w:fill="FFFFFF"/>
            </w:rPr>
          </w:rPrChange>
        </w:rPr>
        <w:t xml:space="preserve">O conceito de </w:t>
      </w:r>
      <w:proofErr w:type="gramStart"/>
      <w:r w:rsidRPr="00766438">
        <w:rPr>
          <w:rFonts w:ascii="Times New Roman" w:hAnsi="Times New Roman"/>
          <w:sz w:val="24"/>
          <w:szCs w:val="24"/>
          <w:shd w:val="clear" w:color="auto" w:fill="FFFFFF"/>
          <w:rPrChange w:id="631" w:author="Fabio" w:date="2013-11-14T17:26:00Z">
            <w:rPr>
              <w:rFonts w:ascii="Times New Roman" w:hAnsi="Times New Roman"/>
              <w:color w:val="000000"/>
              <w:sz w:val="24"/>
              <w:szCs w:val="24"/>
              <w:u w:val="single"/>
              <w:shd w:val="clear" w:color="auto" w:fill="FFFFFF"/>
            </w:rPr>
          </w:rPrChange>
        </w:rPr>
        <w:t>otimização</w:t>
      </w:r>
      <w:proofErr w:type="gramEnd"/>
      <w:r w:rsidR="00C73324">
        <w:rPr>
          <w:rFonts w:ascii="Times New Roman" w:hAnsi="Times New Roman"/>
          <w:sz w:val="24"/>
          <w:szCs w:val="24"/>
          <w:shd w:val="clear" w:color="auto" w:fill="FFFFFF"/>
        </w:rPr>
        <w:t xml:space="preserve"> define-se como a</w:t>
      </w:r>
      <w:r w:rsidRPr="00766438">
        <w:rPr>
          <w:rFonts w:ascii="Times New Roman" w:hAnsi="Times New Roman"/>
          <w:sz w:val="24"/>
          <w:szCs w:val="24"/>
          <w:shd w:val="clear" w:color="auto" w:fill="FFFFFF"/>
          <w:rPrChange w:id="632" w:author="Fabio" w:date="2013-11-14T17:26:00Z">
            <w:rPr>
              <w:rFonts w:ascii="Times New Roman" w:hAnsi="Times New Roman"/>
              <w:color w:val="000000"/>
              <w:sz w:val="24"/>
              <w:szCs w:val="24"/>
              <w:u w:val="single"/>
              <w:shd w:val="clear" w:color="auto" w:fill="FFFFFF"/>
            </w:rPr>
          </w:rPrChange>
        </w:rPr>
        <w:t xml:space="preserve"> ação de produzir condições apropriadas para o melhor desenvol</w:t>
      </w:r>
      <w:r w:rsidR="00734C9D">
        <w:rPr>
          <w:rFonts w:ascii="Times New Roman" w:hAnsi="Times New Roman"/>
          <w:sz w:val="24"/>
          <w:szCs w:val="24"/>
          <w:shd w:val="clear" w:color="auto" w:fill="FFFFFF"/>
        </w:rPr>
        <w:t>vimento, com um mecanismo de aná</w:t>
      </w:r>
      <w:r w:rsidRPr="00766438">
        <w:rPr>
          <w:rFonts w:ascii="Times New Roman" w:hAnsi="Times New Roman"/>
          <w:sz w:val="24"/>
          <w:szCs w:val="24"/>
          <w:shd w:val="clear" w:color="auto" w:fill="FFFFFF"/>
          <w:rPrChange w:id="633" w:author="Fabio" w:date="2013-11-14T17:26:00Z">
            <w:rPr>
              <w:rFonts w:ascii="Times New Roman" w:hAnsi="Times New Roman"/>
              <w:color w:val="000000"/>
              <w:sz w:val="24"/>
              <w:szCs w:val="24"/>
              <w:u w:val="single"/>
              <w:shd w:val="clear" w:color="auto" w:fill="FFFFFF"/>
            </w:rPr>
          </w:rPrChange>
        </w:rPr>
        <w:t xml:space="preserve">lise de decisões complexas, envolvendo seleção de variáveis, com o objetivo de qualificar desempenho e medir a qualidade das decisões. </w:t>
      </w:r>
    </w:p>
    <w:p w:rsidR="00B027F7" w:rsidRPr="00864FA3" w:rsidRDefault="00766438" w:rsidP="00734C9D">
      <w:pPr>
        <w:spacing w:after="0" w:line="360" w:lineRule="auto"/>
        <w:ind w:firstLine="708"/>
        <w:jc w:val="both"/>
        <w:rPr>
          <w:rFonts w:ascii="Times New Roman" w:hAnsi="Times New Roman"/>
          <w:sz w:val="24"/>
          <w:szCs w:val="24"/>
          <w:shd w:val="clear" w:color="auto" w:fill="FFFFFF"/>
        </w:rPr>
      </w:pPr>
      <w:r w:rsidRPr="00766438">
        <w:rPr>
          <w:rFonts w:ascii="Times New Roman" w:hAnsi="Times New Roman"/>
          <w:sz w:val="24"/>
          <w:szCs w:val="24"/>
          <w:shd w:val="clear" w:color="auto" w:fill="FFFFFF"/>
          <w:rPrChange w:id="634" w:author="Fabio" w:date="2013-11-14T17:26:00Z">
            <w:rPr>
              <w:rFonts w:ascii="Times New Roman" w:hAnsi="Times New Roman"/>
              <w:color w:val="000000"/>
              <w:sz w:val="24"/>
              <w:szCs w:val="24"/>
              <w:u w:val="single"/>
              <w:shd w:val="clear" w:color="auto" w:fill="FFFFFF"/>
            </w:rPr>
          </w:rPrChange>
        </w:rPr>
        <w:t xml:space="preserve">Os </w:t>
      </w:r>
      <w:del w:id="635" w:author="Carolina Marques" w:date="2013-10-27T22:34:00Z">
        <w:r w:rsidRPr="00766438">
          <w:rPr>
            <w:rFonts w:ascii="Times New Roman" w:hAnsi="Times New Roman"/>
            <w:sz w:val="24"/>
            <w:szCs w:val="24"/>
            <w:shd w:val="clear" w:color="auto" w:fill="FFFFFF"/>
            <w:rPrChange w:id="636" w:author="Fabio" w:date="2013-11-14T17:26:00Z">
              <w:rPr>
                <w:rFonts w:ascii="Times New Roman" w:hAnsi="Times New Roman"/>
                <w:color w:val="000000"/>
                <w:sz w:val="24"/>
                <w:szCs w:val="24"/>
                <w:u w:val="single"/>
                <w:shd w:val="clear" w:color="auto" w:fill="FFFFFF"/>
              </w:rPr>
            </w:rPrChange>
          </w:rPr>
          <w:delText>a</w:delText>
        </w:r>
      </w:del>
      <w:ins w:id="637" w:author="Carolina Marques" w:date="2013-10-27T22:34:00Z">
        <w:r w:rsidRPr="00766438">
          <w:rPr>
            <w:rFonts w:ascii="Times New Roman" w:hAnsi="Times New Roman"/>
            <w:sz w:val="24"/>
            <w:szCs w:val="24"/>
            <w:shd w:val="clear" w:color="auto" w:fill="FFFFFF"/>
            <w:rPrChange w:id="638" w:author="Fabio" w:date="2013-11-14T17:26:00Z">
              <w:rPr>
                <w:rFonts w:ascii="Times New Roman" w:hAnsi="Times New Roman"/>
                <w:color w:val="000000"/>
                <w:sz w:val="24"/>
                <w:szCs w:val="24"/>
                <w:u w:val="single"/>
                <w:shd w:val="clear" w:color="auto" w:fill="FFFFFF"/>
              </w:rPr>
            </w:rPrChange>
          </w:rPr>
          <w:t>A</w:t>
        </w:r>
      </w:ins>
      <w:r w:rsidRPr="00766438">
        <w:rPr>
          <w:rFonts w:ascii="Times New Roman" w:hAnsi="Times New Roman"/>
          <w:sz w:val="24"/>
          <w:szCs w:val="24"/>
          <w:shd w:val="clear" w:color="auto" w:fill="FFFFFF"/>
          <w:rPrChange w:id="639" w:author="Fabio" w:date="2013-11-14T17:26:00Z">
            <w:rPr>
              <w:rFonts w:ascii="Times New Roman" w:hAnsi="Times New Roman"/>
              <w:color w:val="000000"/>
              <w:sz w:val="24"/>
              <w:szCs w:val="24"/>
              <w:u w:val="single"/>
              <w:shd w:val="clear" w:color="auto" w:fill="FFFFFF"/>
            </w:rPr>
          </w:rPrChange>
        </w:rPr>
        <w:t>lgoritmos Genéticos são aplicados como uma técnica de procura e vem ganhando popularidade com inúmeros trabalhos de pesquisadores em aplicações diversas</w:t>
      </w:r>
      <w:del w:id="640" w:author="Carolina Marques" w:date="2013-10-27T22:35:00Z">
        <w:r w:rsidRPr="00766438">
          <w:rPr>
            <w:rFonts w:ascii="Times New Roman" w:hAnsi="Times New Roman"/>
            <w:sz w:val="24"/>
            <w:szCs w:val="24"/>
            <w:shd w:val="clear" w:color="auto" w:fill="FFFFFF"/>
            <w:rPrChange w:id="641" w:author="Fabio" w:date="2013-11-14T17:26:00Z">
              <w:rPr>
                <w:rFonts w:ascii="Times New Roman" w:hAnsi="Times New Roman"/>
                <w:color w:val="000000"/>
                <w:sz w:val="24"/>
                <w:szCs w:val="24"/>
                <w:u w:val="single"/>
                <w:shd w:val="clear" w:color="auto" w:fill="FFFFFF"/>
              </w:rPr>
            </w:rPrChange>
          </w:rPr>
          <w:delText xml:space="preserve">, </w:delText>
        </w:r>
      </w:del>
      <w:ins w:id="642" w:author="Carolina Marques" w:date="2013-10-27T22:35:00Z">
        <w:r w:rsidRPr="00766438">
          <w:rPr>
            <w:rFonts w:ascii="Times New Roman" w:hAnsi="Times New Roman"/>
            <w:sz w:val="24"/>
            <w:szCs w:val="24"/>
            <w:shd w:val="clear" w:color="auto" w:fill="FFFFFF"/>
            <w:rPrChange w:id="643" w:author="Fabio" w:date="2013-11-14T17:26:00Z">
              <w:rPr>
                <w:rFonts w:ascii="Times New Roman" w:hAnsi="Times New Roman"/>
                <w:color w:val="000000"/>
                <w:sz w:val="24"/>
                <w:szCs w:val="24"/>
                <w:u w:val="single"/>
                <w:shd w:val="clear" w:color="auto" w:fill="FFFFFF"/>
              </w:rPr>
            </w:rPrChange>
          </w:rPr>
          <w:t xml:space="preserve">. </w:t>
        </w:r>
      </w:ins>
      <w:del w:id="644" w:author="Carolina Marques" w:date="2013-10-27T22:35:00Z">
        <w:r w:rsidRPr="00766438">
          <w:rPr>
            <w:rFonts w:ascii="Times New Roman" w:hAnsi="Times New Roman"/>
            <w:sz w:val="24"/>
            <w:szCs w:val="24"/>
            <w:shd w:val="clear" w:color="auto" w:fill="FFFFFF"/>
            <w:rPrChange w:id="645" w:author="Fabio" w:date="2013-11-14T17:26:00Z">
              <w:rPr>
                <w:rFonts w:ascii="Times New Roman" w:hAnsi="Times New Roman"/>
                <w:color w:val="000000"/>
                <w:sz w:val="24"/>
                <w:szCs w:val="24"/>
                <w:u w:val="single"/>
                <w:shd w:val="clear" w:color="auto" w:fill="FFFFFF"/>
              </w:rPr>
            </w:rPrChange>
          </w:rPr>
          <w:delText>s</w:delText>
        </w:r>
      </w:del>
      <w:ins w:id="646" w:author="Carolina Marques" w:date="2013-10-27T22:35:00Z">
        <w:r w:rsidRPr="00766438">
          <w:rPr>
            <w:rFonts w:ascii="Times New Roman" w:hAnsi="Times New Roman"/>
            <w:sz w:val="24"/>
            <w:szCs w:val="24"/>
            <w:shd w:val="clear" w:color="auto" w:fill="FFFFFF"/>
            <w:rPrChange w:id="647" w:author="Fabio" w:date="2013-11-14T17:26:00Z">
              <w:rPr>
                <w:rFonts w:ascii="Times New Roman" w:hAnsi="Times New Roman"/>
                <w:color w:val="000000"/>
                <w:sz w:val="24"/>
                <w:szCs w:val="24"/>
                <w:u w:val="single"/>
                <w:shd w:val="clear" w:color="auto" w:fill="FFFFFF"/>
              </w:rPr>
            </w:rPrChange>
          </w:rPr>
          <w:t>S</w:t>
        </w:r>
      </w:ins>
      <w:r w:rsidRPr="00766438">
        <w:rPr>
          <w:rFonts w:ascii="Times New Roman" w:hAnsi="Times New Roman"/>
          <w:sz w:val="24"/>
          <w:szCs w:val="24"/>
          <w:shd w:val="clear" w:color="auto" w:fill="FFFFFF"/>
          <w:rPrChange w:id="648" w:author="Fabio" w:date="2013-11-14T17:26:00Z">
            <w:rPr>
              <w:rFonts w:ascii="Times New Roman" w:hAnsi="Times New Roman"/>
              <w:color w:val="000000"/>
              <w:sz w:val="24"/>
              <w:szCs w:val="24"/>
              <w:u w:val="single"/>
              <w:shd w:val="clear" w:color="auto" w:fill="FFFFFF"/>
            </w:rPr>
          </w:rPrChange>
        </w:rPr>
        <w:t>ão inspirados no princ</w:t>
      </w:r>
      <w:del w:id="649" w:author="Carolina Marques" w:date="2013-10-27T22:35:00Z">
        <w:r w:rsidRPr="00766438">
          <w:rPr>
            <w:rFonts w:ascii="Times New Roman" w:hAnsi="Times New Roman"/>
            <w:sz w:val="24"/>
            <w:szCs w:val="24"/>
            <w:shd w:val="clear" w:color="auto" w:fill="FFFFFF"/>
            <w:rPrChange w:id="650" w:author="Fabio" w:date="2013-11-14T17:26:00Z">
              <w:rPr>
                <w:rFonts w:ascii="Times New Roman" w:hAnsi="Times New Roman"/>
                <w:color w:val="000000"/>
                <w:sz w:val="24"/>
                <w:szCs w:val="24"/>
                <w:u w:val="single"/>
                <w:shd w:val="clear" w:color="auto" w:fill="FFFFFF"/>
              </w:rPr>
            </w:rPrChange>
          </w:rPr>
          <w:delText>i</w:delText>
        </w:r>
      </w:del>
      <w:ins w:id="651" w:author="Carolina Marques" w:date="2013-10-27T22:35:00Z">
        <w:r w:rsidRPr="00766438">
          <w:rPr>
            <w:rFonts w:ascii="Times New Roman" w:hAnsi="Times New Roman"/>
            <w:sz w:val="24"/>
            <w:szCs w:val="24"/>
            <w:shd w:val="clear" w:color="auto" w:fill="FFFFFF"/>
            <w:rPrChange w:id="652" w:author="Fabio" w:date="2013-11-14T17:26:00Z">
              <w:rPr>
                <w:rFonts w:ascii="Times New Roman" w:hAnsi="Times New Roman"/>
                <w:color w:val="000000"/>
                <w:sz w:val="24"/>
                <w:szCs w:val="24"/>
                <w:u w:val="single"/>
                <w:shd w:val="clear" w:color="auto" w:fill="FFFFFF"/>
              </w:rPr>
            </w:rPrChange>
          </w:rPr>
          <w:t>í</w:t>
        </w:r>
      </w:ins>
      <w:r w:rsidRPr="00766438">
        <w:rPr>
          <w:rFonts w:ascii="Times New Roman" w:hAnsi="Times New Roman"/>
          <w:sz w:val="24"/>
          <w:szCs w:val="24"/>
          <w:shd w:val="clear" w:color="auto" w:fill="FFFFFF"/>
          <w:rPrChange w:id="653" w:author="Fabio" w:date="2013-11-14T17:26:00Z">
            <w:rPr>
              <w:rFonts w:ascii="Times New Roman" w:hAnsi="Times New Roman"/>
              <w:color w:val="000000"/>
              <w:sz w:val="24"/>
              <w:szCs w:val="24"/>
              <w:u w:val="single"/>
              <w:shd w:val="clear" w:color="auto" w:fill="FFFFFF"/>
            </w:rPr>
          </w:rPrChange>
        </w:rPr>
        <w:t>pio Darwiniano da evolução das espécies e na genética. São algoritmos probabilísticos que fornecem um mecanismo de busca paralela e adaptativo baseado no principio de sobrevivência dos mais aptos e na reprodução.</w:t>
      </w:r>
    </w:p>
    <w:p w:rsidR="007B5640" w:rsidRPr="00864FA3" w:rsidRDefault="007B5640" w:rsidP="00734C9D">
      <w:pPr>
        <w:spacing w:after="0" w:line="360" w:lineRule="auto"/>
        <w:jc w:val="both"/>
        <w:rPr>
          <w:rFonts w:ascii="Times New Roman" w:hAnsi="Times New Roman"/>
          <w:sz w:val="24"/>
          <w:szCs w:val="24"/>
        </w:rPr>
      </w:pPr>
    </w:p>
    <w:p w:rsidR="008A2775" w:rsidRPr="00864FA3" w:rsidRDefault="008A2775" w:rsidP="00734C9D">
      <w:pPr>
        <w:spacing w:after="0" w:line="360" w:lineRule="auto"/>
        <w:jc w:val="both"/>
        <w:rPr>
          <w:rFonts w:ascii="Times New Roman" w:hAnsi="Times New Roman"/>
          <w:sz w:val="24"/>
          <w:szCs w:val="24"/>
        </w:rPr>
      </w:pPr>
    </w:p>
    <w:p w:rsidR="007B7C72" w:rsidRPr="00864FA3" w:rsidDel="00CB7EDD" w:rsidRDefault="007B7C72" w:rsidP="00734C9D">
      <w:pPr>
        <w:pStyle w:val="PargrafodaLista"/>
        <w:numPr>
          <w:ilvl w:val="1"/>
          <w:numId w:val="3"/>
        </w:numPr>
        <w:spacing w:after="0" w:line="360" w:lineRule="auto"/>
        <w:jc w:val="both"/>
        <w:outlineLvl w:val="0"/>
        <w:rPr>
          <w:del w:id="654" w:author="fsgomes" w:date="2013-11-14T20:33:00Z"/>
          <w:rFonts w:ascii="Times New Roman" w:hAnsi="Times New Roman"/>
          <w:b/>
          <w:sz w:val="24"/>
          <w:szCs w:val="24"/>
          <w:rPrChange w:id="655" w:author="Fabio" w:date="2013-11-14T17:26:00Z">
            <w:rPr>
              <w:del w:id="656" w:author="fsgomes" w:date="2013-11-14T20:33:00Z"/>
              <w:rFonts w:ascii="Times New Roman" w:hAnsi="Times New Roman"/>
              <w:sz w:val="24"/>
              <w:szCs w:val="24"/>
            </w:rPr>
          </w:rPrChange>
        </w:rPr>
      </w:pPr>
      <w:bookmarkStart w:id="657" w:name="_Toc373185415"/>
      <w:bookmarkStart w:id="658" w:name="_Toc373188526"/>
      <w:bookmarkStart w:id="659" w:name="_Toc373189330"/>
      <w:bookmarkStart w:id="660" w:name="_Toc373220076"/>
      <w:bookmarkStart w:id="661" w:name="_Toc373220819"/>
      <w:bookmarkStart w:id="662" w:name="_Toc373220886"/>
      <w:bookmarkStart w:id="663" w:name="_Toc373221016"/>
      <w:bookmarkStart w:id="664" w:name="_Toc373263498"/>
      <w:bookmarkStart w:id="665" w:name="_Toc373263563"/>
      <w:bookmarkStart w:id="666" w:name="_Toc373263665"/>
      <w:bookmarkStart w:id="667" w:name="_Toc373435509"/>
      <w:bookmarkStart w:id="668" w:name="_Toc373435577"/>
      <w:bookmarkStart w:id="669" w:name="_Toc373445124"/>
      <w:bookmarkStart w:id="670" w:name="_Toc373445484"/>
      <w:bookmarkStart w:id="671" w:name="_Toc373446290"/>
      <w:bookmarkStart w:id="672" w:name="_Toc373448808"/>
      <w:bookmarkStart w:id="673" w:name="_Toc373449428"/>
      <w:bookmarkStart w:id="674" w:name="_Toc373452608"/>
      <w:bookmarkStart w:id="675" w:name="_Toc374426328"/>
      <w:bookmarkStart w:id="676" w:name="_Toc374448005"/>
      <w:bookmarkStart w:id="677" w:name="_Toc374911994"/>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rsidR="00000000" w:rsidRDefault="007B7C72">
      <w:pPr>
        <w:pStyle w:val="PargrafodaLista"/>
        <w:numPr>
          <w:ilvl w:val="1"/>
          <w:numId w:val="3"/>
        </w:numPr>
        <w:spacing w:after="0" w:line="360" w:lineRule="auto"/>
        <w:jc w:val="both"/>
        <w:outlineLvl w:val="0"/>
        <w:rPr>
          <w:rFonts w:ascii="Times New Roman" w:hAnsi="Times New Roman"/>
          <w:b/>
          <w:sz w:val="24"/>
          <w:szCs w:val="24"/>
        </w:rPr>
        <w:pPrChange w:id="678" w:author="fsgomes" w:date="2013-11-14T20:33:00Z">
          <w:pPr>
            <w:pStyle w:val="PargrafodaLista"/>
            <w:numPr>
              <w:ilvl w:val="1"/>
              <w:numId w:val="3"/>
            </w:numPr>
            <w:spacing w:after="0" w:line="360" w:lineRule="auto"/>
            <w:ind w:hanging="720"/>
            <w:jc w:val="both"/>
            <w:outlineLvl w:val="1"/>
          </w:pPr>
        </w:pPrChange>
      </w:pPr>
      <w:bookmarkStart w:id="679" w:name="_Toc373452609"/>
      <w:bookmarkStart w:id="680" w:name="_Toc374911995"/>
      <w:r w:rsidRPr="00864FA3">
        <w:rPr>
          <w:rFonts w:ascii="Times New Roman" w:hAnsi="Times New Roman"/>
          <w:b/>
          <w:sz w:val="24"/>
          <w:szCs w:val="24"/>
        </w:rPr>
        <w:t>Objetivo</w:t>
      </w:r>
      <w:bookmarkEnd w:id="679"/>
      <w:bookmarkEnd w:id="680"/>
    </w:p>
    <w:p w:rsidR="007B5640" w:rsidRPr="00864FA3" w:rsidRDefault="007B5640" w:rsidP="00734C9D">
      <w:pPr>
        <w:spacing w:after="0" w:line="360" w:lineRule="auto"/>
        <w:jc w:val="both"/>
        <w:rPr>
          <w:rFonts w:ascii="Times New Roman" w:hAnsi="Times New Roman"/>
          <w:sz w:val="24"/>
          <w:szCs w:val="24"/>
        </w:rPr>
      </w:pPr>
    </w:p>
    <w:p w:rsidR="00000000" w:rsidRDefault="00FD574B">
      <w:pPr>
        <w:spacing w:after="0" w:line="360" w:lineRule="auto"/>
        <w:jc w:val="both"/>
        <w:rPr>
          <w:rFonts w:ascii="Times New Roman" w:hAnsi="Times New Roman"/>
          <w:sz w:val="24"/>
          <w:szCs w:val="24"/>
        </w:rPr>
        <w:pPrChange w:id="681" w:author="Fabio" w:date="2013-11-14T17:17:00Z">
          <w:pPr>
            <w:spacing w:after="0" w:line="360" w:lineRule="auto"/>
            <w:ind w:firstLine="709"/>
            <w:jc w:val="both"/>
          </w:pPr>
        </w:pPrChange>
      </w:pPr>
    </w:p>
    <w:p w:rsidR="00000000" w:rsidRDefault="00B027F7">
      <w:pPr>
        <w:spacing w:after="0" w:line="360" w:lineRule="auto"/>
        <w:ind w:firstLine="708"/>
        <w:jc w:val="both"/>
        <w:rPr>
          <w:rFonts w:ascii="Times New Roman" w:hAnsi="Times New Roman"/>
          <w:sz w:val="24"/>
          <w:szCs w:val="24"/>
        </w:rPr>
        <w:pPrChange w:id="682" w:author="Fabio" w:date="2013-11-14T17:47:00Z">
          <w:pPr>
            <w:spacing w:after="0" w:line="360" w:lineRule="auto"/>
            <w:ind w:firstLine="709"/>
            <w:jc w:val="both"/>
          </w:pPr>
        </w:pPrChange>
      </w:pPr>
      <w:r w:rsidRPr="00864FA3">
        <w:rPr>
          <w:rFonts w:ascii="Times New Roman" w:hAnsi="Times New Roman"/>
          <w:sz w:val="24"/>
          <w:szCs w:val="24"/>
        </w:rPr>
        <w:t>O objetivo deste projeto</w:t>
      </w:r>
      <w:r w:rsidR="00003B10" w:rsidRPr="00864FA3">
        <w:rPr>
          <w:rFonts w:ascii="Times New Roman" w:hAnsi="Times New Roman"/>
          <w:sz w:val="24"/>
          <w:szCs w:val="24"/>
        </w:rPr>
        <w:t xml:space="preserve">, esta em auxiliar os professores </w:t>
      </w:r>
      <w:r w:rsidR="00951007" w:rsidRPr="00864FA3">
        <w:rPr>
          <w:rFonts w:ascii="Times New Roman" w:hAnsi="Times New Roman"/>
          <w:sz w:val="24"/>
          <w:szCs w:val="24"/>
        </w:rPr>
        <w:t>na organização da grade de disciplinas</w:t>
      </w:r>
      <w:r w:rsidR="00C73448" w:rsidRPr="00864FA3">
        <w:rPr>
          <w:rFonts w:ascii="Times New Roman" w:hAnsi="Times New Roman"/>
          <w:sz w:val="24"/>
          <w:szCs w:val="24"/>
        </w:rPr>
        <w:t xml:space="preserve">, além de gerenciar uma base de dados ali contida toda a informação. </w:t>
      </w:r>
      <w:del w:id="683" w:author="Carolina Marques" w:date="2013-10-26T23:48:00Z">
        <w:r w:rsidR="00C73448" w:rsidRPr="00864FA3" w:rsidDel="00B40F88">
          <w:rPr>
            <w:rFonts w:ascii="Times New Roman" w:hAnsi="Times New Roman"/>
            <w:sz w:val="24"/>
            <w:szCs w:val="24"/>
          </w:rPr>
          <w:delText xml:space="preserve">Observamos </w:delText>
        </w:r>
      </w:del>
      <w:ins w:id="684" w:author="Carolina Marques" w:date="2013-10-26T23:48:00Z">
        <w:r w:rsidR="00B40F88" w:rsidRPr="00864FA3">
          <w:rPr>
            <w:rFonts w:ascii="Times New Roman" w:hAnsi="Times New Roman"/>
            <w:sz w:val="24"/>
            <w:szCs w:val="24"/>
          </w:rPr>
          <w:t xml:space="preserve">Foi observado </w:t>
        </w:r>
      </w:ins>
      <w:r w:rsidR="00C73448" w:rsidRPr="00864FA3">
        <w:rPr>
          <w:rFonts w:ascii="Times New Roman" w:hAnsi="Times New Roman"/>
          <w:sz w:val="24"/>
          <w:szCs w:val="24"/>
        </w:rPr>
        <w:t>que o quadro de aula</w:t>
      </w:r>
      <w:ins w:id="685" w:author="Carolina Marques" w:date="2013-10-27T22:36:00Z">
        <w:r w:rsidR="003E66F9" w:rsidRPr="00864FA3">
          <w:rPr>
            <w:rFonts w:ascii="Times New Roman" w:hAnsi="Times New Roman"/>
            <w:sz w:val="24"/>
            <w:szCs w:val="24"/>
          </w:rPr>
          <w:t>s</w:t>
        </w:r>
      </w:ins>
      <w:r w:rsidR="00C73448" w:rsidRPr="00864FA3">
        <w:rPr>
          <w:rFonts w:ascii="Times New Roman" w:hAnsi="Times New Roman"/>
          <w:sz w:val="24"/>
          <w:szCs w:val="24"/>
        </w:rPr>
        <w:t xml:space="preserve"> dos professores no sistema fornecido pela faculdade </w:t>
      </w:r>
      <w:del w:id="686" w:author="Carolina Marques" w:date="2013-10-27T22:36:00Z">
        <w:r w:rsidR="00C73448" w:rsidRPr="00864FA3" w:rsidDel="003E66F9">
          <w:rPr>
            <w:rFonts w:ascii="Times New Roman" w:hAnsi="Times New Roman"/>
            <w:sz w:val="24"/>
            <w:szCs w:val="24"/>
          </w:rPr>
          <w:delText xml:space="preserve">é </w:delText>
        </w:r>
      </w:del>
      <w:r w:rsidR="00C73448" w:rsidRPr="00864FA3">
        <w:rPr>
          <w:rFonts w:ascii="Times New Roman" w:hAnsi="Times New Roman"/>
          <w:sz w:val="24"/>
          <w:szCs w:val="24"/>
        </w:rPr>
        <w:t xml:space="preserve">apresenta </w:t>
      </w:r>
      <w:del w:id="687" w:author="Carolina Marques" w:date="2013-10-27T22:36:00Z">
        <w:r w:rsidR="00C73448" w:rsidRPr="00864FA3" w:rsidDel="003E66F9">
          <w:rPr>
            <w:rFonts w:ascii="Times New Roman" w:hAnsi="Times New Roman"/>
            <w:sz w:val="24"/>
            <w:szCs w:val="24"/>
          </w:rPr>
          <w:delText xml:space="preserve">a </w:delText>
        </w:r>
      </w:del>
      <w:r w:rsidR="00C73448" w:rsidRPr="00864FA3">
        <w:rPr>
          <w:rFonts w:ascii="Times New Roman" w:hAnsi="Times New Roman"/>
          <w:sz w:val="24"/>
          <w:szCs w:val="24"/>
        </w:rPr>
        <w:t>um</w:t>
      </w:r>
      <w:del w:id="688" w:author="Carolina Marques" w:date="2013-10-27T22:36:00Z">
        <w:r w:rsidR="00C73448" w:rsidRPr="00864FA3" w:rsidDel="003E66F9">
          <w:rPr>
            <w:rFonts w:ascii="Times New Roman" w:hAnsi="Times New Roman"/>
            <w:sz w:val="24"/>
            <w:szCs w:val="24"/>
          </w:rPr>
          <w:delText xml:space="preserve"> </w:delText>
        </w:r>
      </w:del>
      <w:r w:rsidR="00C73448" w:rsidRPr="00864FA3">
        <w:rPr>
          <w:rFonts w:ascii="Times New Roman" w:hAnsi="Times New Roman"/>
          <w:sz w:val="24"/>
          <w:szCs w:val="24"/>
        </w:rPr>
        <w:t xml:space="preserve">a demora considerável </w:t>
      </w:r>
      <w:del w:id="689" w:author="Carolina Marques" w:date="2013-10-27T22:37:00Z">
        <w:r w:rsidR="00C73448" w:rsidRPr="00864FA3" w:rsidDel="003E66F9">
          <w:rPr>
            <w:rFonts w:ascii="Times New Roman" w:hAnsi="Times New Roman"/>
            <w:sz w:val="24"/>
            <w:szCs w:val="24"/>
          </w:rPr>
          <w:delText xml:space="preserve">para postar </w:delText>
        </w:r>
      </w:del>
      <w:ins w:id="690" w:author="Carolina Marques" w:date="2013-10-27T22:37:00Z">
        <w:r w:rsidR="003E66F9" w:rsidRPr="00864FA3">
          <w:rPr>
            <w:rFonts w:ascii="Times New Roman" w:hAnsi="Times New Roman"/>
            <w:sz w:val="24"/>
            <w:szCs w:val="24"/>
          </w:rPr>
          <w:t>na postagem d</w:t>
        </w:r>
      </w:ins>
      <w:r w:rsidR="00C73448" w:rsidRPr="00864FA3">
        <w:rPr>
          <w:rFonts w:ascii="Times New Roman" w:hAnsi="Times New Roman"/>
          <w:sz w:val="24"/>
          <w:szCs w:val="24"/>
        </w:rPr>
        <w:t>as informações d</w:t>
      </w:r>
      <w:del w:id="691" w:author="Carolina Marques" w:date="2013-10-27T22:37:00Z">
        <w:r w:rsidR="00C73448" w:rsidRPr="00864FA3" w:rsidDel="003E66F9">
          <w:rPr>
            <w:rFonts w:ascii="Times New Roman" w:hAnsi="Times New Roman"/>
            <w:sz w:val="24"/>
            <w:szCs w:val="24"/>
          </w:rPr>
          <w:delText>as</w:delText>
        </w:r>
      </w:del>
      <w:ins w:id="692" w:author="Carolina Marques" w:date="2013-10-27T22:37:00Z">
        <w:r w:rsidR="003E66F9" w:rsidRPr="00864FA3">
          <w:rPr>
            <w:rFonts w:ascii="Times New Roman" w:hAnsi="Times New Roman"/>
            <w:sz w:val="24"/>
            <w:szCs w:val="24"/>
          </w:rPr>
          <w:t>e</w:t>
        </w:r>
      </w:ins>
      <w:r w:rsidR="00C73448" w:rsidRPr="00864FA3">
        <w:rPr>
          <w:rFonts w:ascii="Times New Roman" w:hAnsi="Times New Roman"/>
          <w:sz w:val="24"/>
          <w:szCs w:val="24"/>
        </w:rPr>
        <w:t xml:space="preserve"> disciplina</w:t>
      </w:r>
      <w:ins w:id="693" w:author="Carolina Marques" w:date="2013-10-26T20:51:00Z">
        <w:r w:rsidR="00D14811" w:rsidRPr="00864FA3">
          <w:rPr>
            <w:rFonts w:ascii="Times New Roman" w:hAnsi="Times New Roman"/>
            <w:sz w:val="24"/>
            <w:szCs w:val="24"/>
          </w:rPr>
          <w:t>s</w:t>
        </w:r>
      </w:ins>
      <w:r w:rsidR="00C73448" w:rsidRPr="00864FA3">
        <w:rPr>
          <w:rFonts w:ascii="Times New Roman" w:hAnsi="Times New Roman"/>
          <w:sz w:val="24"/>
          <w:szCs w:val="24"/>
        </w:rPr>
        <w:t xml:space="preserve"> que ser</w:t>
      </w:r>
      <w:ins w:id="694" w:author="Carolina Marques" w:date="2013-10-27T22:37:00Z">
        <w:r w:rsidR="003E66F9" w:rsidRPr="00864FA3">
          <w:rPr>
            <w:rFonts w:ascii="Times New Roman" w:hAnsi="Times New Roman"/>
            <w:sz w:val="24"/>
            <w:szCs w:val="24"/>
          </w:rPr>
          <w:t>ão</w:t>
        </w:r>
      </w:ins>
      <w:del w:id="695" w:author="Carolina Marques" w:date="2013-10-27T22:37:00Z">
        <w:r w:rsidR="00C73448" w:rsidRPr="00864FA3" w:rsidDel="003E66F9">
          <w:rPr>
            <w:rFonts w:ascii="Times New Roman" w:hAnsi="Times New Roman"/>
            <w:sz w:val="24"/>
            <w:szCs w:val="24"/>
          </w:rPr>
          <w:delText>á</w:delText>
        </w:r>
      </w:del>
      <w:r w:rsidR="00C73448" w:rsidRPr="00864FA3">
        <w:rPr>
          <w:rFonts w:ascii="Times New Roman" w:hAnsi="Times New Roman"/>
          <w:sz w:val="24"/>
          <w:szCs w:val="24"/>
        </w:rPr>
        <w:t xml:space="preserve"> lecionada</w:t>
      </w:r>
      <w:ins w:id="696" w:author="Carolina Marques" w:date="2013-10-27T22:37:00Z">
        <w:r w:rsidR="003E66F9" w:rsidRPr="00864FA3">
          <w:rPr>
            <w:rFonts w:ascii="Times New Roman" w:hAnsi="Times New Roman"/>
            <w:sz w:val="24"/>
            <w:szCs w:val="24"/>
          </w:rPr>
          <w:t>s</w:t>
        </w:r>
      </w:ins>
      <w:r w:rsidR="00C73448" w:rsidRPr="00864FA3">
        <w:rPr>
          <w:rFonts w:ascii="Times New Roman" w:hAnsi="Times New Roman"/>
          <w:sz w:val="24"/>
          <w:szCs w:val="24"/>
        </w:rPr>
        <w:t xml:space="preserve"> por cada membro do corpo docente.</w:t>
      </w:r>
    </w:p>
    <w:p w:rsidR="00000000" w:rsidRDefault="00C73448">
      <w:pPr>
        <w:spacing w:after="0" w:line="360" w:lineRule="auto"/>
        <w:ind w:firstLine="708"/>
        <w:jc w:val="both"/>
        <w:rPr>
          <w:rFonts w:ascii="Times New Roman" w:hAnsi="Times New Roman"/>
          <w:sz w:val="24"/>
          <w:szCs w:val="24"/>
        </w:rPr>
        <w:pPrChange w:id="697" w:author="Fabio" w:date="2013-11-14T17:47:00Z">
          <w:pPr>
            <w:spacing w:after="0" w:line="360" w:lineRule="auto"/>
            <w:ind w:firstLine="709"/>
            <w:jc w:val="both"/>
          </w:pPr>
        </w:pPrChange>
      </w:pPr>
      <w:r w:rsidRPr="00864FA3">
        <w:rPr>
          <w:rFonts w:ascii="Times New Roman" w:hAnsi="Times New Roman"/>
          <w:sz w:val="24"/>
          <w:szCs w:val="24"/>
        </w:rPr>
        <w:t>Auxiliar na organização de aulas de forma rápida e eficaz, onde o sistema se encarregará de distribuir as disciplinas conforme cada informação disposta no sistema.</w:t>
      </w:r>
    </w:p>
    <w:p w:rsidR="007B5640" w:rsidRPr="00864FA3" w:rsidRDefault="007B5640" w:rsidP="00734C9D">
      <w:pPr>
        <w:spacing w:after="0" w:line="360" w:lineRule="auto"/>
        <w:jc w:val="both"/>
        <w:rPr>
          <w:rFonts w:ascii="Times New Roman" w:hAnsi="Times New Roman"/>
          <w:sz w:val="24"/>
          <w:szCs w:val="24"/>
        </w:rPr>
      </w:pPr>
    </w:p>
    <w:p w:rsidR="008A2775" w:rsidRPr="00864FA3" w:rsidRDefault="008A2775" w:rsidP="00734C9D">
      <w:pPr>
        <w:spacing w:after="0" w:line="360" w:lineRule="auto"/>
        <w:jc w:val="both"/>
        <w:rPr>
          <w:rFonts w:ascii="Times New Roman" w:hAnsi="Times New Roman"/>
          <w:sz w:val="24"/>
          <w:szCs w:val="24"/>
        </w:rPr>
      </w:pPr>
    </w:p>
    <w:p w:rsidR="007B7C72" w:rsidRPr="00864FA3" w:rsidDel="00CB7EDD" w:rsidRDefault="007B7C72" w:rsidP="00734C9D">
      <w:pPr>
        <w:pStyle w:val="PargrafodaLista"/>
        <w:numPr>
          <w:ilvl w:val="1"/>
          <w:numId w:val="3"/>
        </w:numPr>
        <w:spacing w:after="0" w:line="360" w:lineRule="auto"/>
        <w:jc w:val="both"/>
        <w:outlineLvl w:val="0"/>
        <w:rPr>
          <w:del w:id="698" w:author="fsgomes" w:date="2013-11-14T20:34:00Z"/>
          <w:rFonts w:ascii="Times New Roman" w:hAnsi="Times New Roman"/>
          <w:b/>
          <w:sz w:val="24"/>
          <w:szCs w:val="24"/>
          <w:rPrChange w:id="699" w:author="Fabio" w:date="2013-11-14T17:26:00Z">
            <w:rPr>
              <w:del w:id="700" w:author="fsgomes" w:date="2013-11-14T20:34:00Z"/>
              <w:rFonts w:ascii="Times New Roman" w:hAnsi="Times New Roman"/>
              <w:sz w:val="24"/>
              <w:szCs w:val="24"/>
            </w:rPr>
          </w:rPrChange>
        </w:rPr>
      </w:pPr>
      <w:bookmarkStart w:id="701" w:name="_Toc373185417"/>
      <w:bookmarkStart w:id="702" w:name="_Toc373188528"/>
      <w:bookmarkStart w:id="703" w:name="_Toc373189332"/>
      <w:bookmarkStart w:id="704" w:name="_Toc373220078"/>
      <w:bookmarkStart w:id="705" w:name="_Toc373220821"/>
      <w:bookmarkStart w:id="706" w:name="_Toc373220888"/>
      <w:bookmarkStart w:id="707" w:name="_Toc373221018"/>
      <w:bookmarkStart w:id="708" w:name="_Toc373263500"/>
      <w:bookmarkStart w:id="709" w:name="_Toc373263565"/>
      <w:bookmarkStart w:id="710" w:name="_Toc373263667"/>
      <w:bookmarkStart w:id="711" w:name="_Toc373435511"/>
      <w:bookmarkStart w:id="712" w:name="_Toc373435579"/>
      <w:bookmarkStart w:id="713" w:name="_Toc373445126"/>
      <w:bookmarkStart w:id="714" w:name="_Toc373445486"/>
      <w:bookmarkStart w:id="715" w:name="_Toc373446292"/>
      <w:bookmarkStart w:id="716" w:name="_Toc373448810"/>
      <w:bookmarkStart w:id="717" w:name="_Toc373449430"/>
      <w:bookmarkStart w:id="718" w:name="_Toc373452610"/>
      <w:bookmarkStart w:id="719" w:name="_Toc374426330"/>
      <w:bookmarkStart w:id="720" w:name="_Toc374448007"/>
      <w:bookmarkStart w:id="721" w:name="_Toc374911996"/>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rsidR="00000000" w:rsidRDefault="007B7C72">
      <w:pPr>
        <w:pStyle w:val="PargrafodaLista"/>
        <w:numPr>
          <w:ilvl w:val="1"/>
          <w:numId w:val="3"/>
        </w:numPr>
        <w:spacing w:after="0" w:line="360" w:lineRule="auto"/>
        <w:jc w:val="both"/>
        <w:outlineLvl w:val="0"/>
        <w:rPr>
          <w:rFonts w:ascii="Times New Roman" w:hAnsi="Times New Roman"/>
          <w:b/>
          <w:sz w:val="24"/>
          <w:szCs w:val="24"/>
        </w:rPr>
        <w:pPrChange w:id="722" w:author="fsgomes" w:date="2013-11-14T20:34:00Z">
          <w:pPr>
            <w:pStyle w:val="PargrafodaLista"/>
            <w:numPr>
              <w:ilvl w:val="1"/>
              <w:numId w:val="3"/>
            </w:numPr>
            <w:spacing w:after="0" w:line="360" w:lineRule="auto"/>
            <w:ind w:hanging="720"/>
            <w:jc w:val="both"/>
            <w:outlineLvl w:val="1"/>
          </w:pPr>
        </w:pPrChange>
      </w:pPr>
      <w:bookmarkStart w:id="723" w:name="_Toc373452611"/>
      <w:bookmarkStart w:id="724" w:name="_Toc374911997"/>
      <w:r w:rsidRPr="00864FA3">
        <w:rPr>
          <w:rFonts w:ascii="Times New Roman" w:hAnsi="Times New Roman"/>
          <w:b/>
          <w:sz w:val="24"/>
          <w:szCs w:val="24"/>
        </w:rPr>
        <w:t>Justificativa</w:t>
      </w:r>
      <w:ins w:id="725" w:author="Carolina Marques" w:date="2013-10-26T23:49:00Z">
        <w:r w:rsidR="00B40F88" w:rsidRPr="00864FA3">
          <w:rPr>
            <w:rFonts w:ascii="Times New Roman" w:hAnsi="Times New Roman"/>
            <w:b/>
            <w:sz w:val="24"/>
            <w:szCs w:val="24"/>
          </w:rPr>
          <w:t>s</w:t>
        </w:r>
      </w:ins>
      <w:bookmarkEnd w:id="723"/>
      <w:bookmarkEnd w:id="724"/>
    </w:p>
    <w:p w:rsidR="00C249CE" w:rsidRPr="00864FA3" w:rsidRDefault="00C249CE" w:rsidP="00734C9D">
      <w:pPr>
        <w:spacing w:after="0" w:line="360" w:lineRule="auto"/>
        <w:jc w:val="both"/>
        <w:rPr>
          <w:rFonts w:ascii="Times New Roman" w:hAnsi="Times New Roman"/>
          <w:sz w:val="24"/>
          <w:szCs w:val="24"/>
        </w:rPr>
      </w:pPr>
    </w:p>
    <w:p w:rsidR="008A2775" w:rsidRPr="00864FA3" w:rsidRDefault="008A2775" w:rsidP="00734C9D">
      <w:pPr>
        <w:spacing w:after="0" w:line="360" w:lineRule="auto"/>
        <w:jc w:val="both"/>
        <w:rPr>
          <w:rFonts w:ascii="Times New Roman" w:hAnsi="Times New Roman"/>
          <w:sz w:val="24"/>
          <w:szCs w:val="24"/>
        </w:rPr>
      </w:pPr>
    </w:p>
    <w:p w:rsidR="00E81CB8" w:rsidRPr="00864FA3" w:rsidRDefault="00E81CB8" w:rsidP="00734C9D">
      <w:pPr>
        <w:spacing w:line="360" w:lineRule="auto"/>
        <w:ind w:firstLine="708"/>
        <w:jc w:val="both"/>
        <w:rPr>
          <w:rFonts w:ascii="Times New Roman" w:hAnsi="Times New Roman"/>
          <w:sz w:val="24"/>
          <w:szCs w:val="24"/>
        </w:rPr>
      </w:pPr>
      <w:r w:rsidRPr="00864FA3">
        <w:rPr>
          <w:rFonts w:ascii="Times New Roman" w:hAnsi="Times New Roman"/>
          <w:sz w:val="24"/>
          <w:szCs w:val="24"/>
        </w:rPr>
        <w:t xml:space="preserve">Atualmente o cenário observado em universidades e escolas é de muitos dias para que seja feita a grade definitiva de horários de aulas. Com isso, gera-se um estresse nas primeiras semanas de aulas, que acabam por serem confusas para os alunos, que muitas vezes não sabem quais são as aulas que terão, até que seja apresentada a grade oficial. </w:t>
      </w:r>
    </w:p>
    <w:p w:rsidR="00E81CB8" w:rsidRPr="00864FA3" w:rsidRDefault="00E81CB8" w:rsidP="00734C9D">
      <w:pPr>
        <w:spacing w:line="360" w:lineRule="auto"/>
        <w:ind w:firstLine="708"/>
        <w:jc w:val="both"/>
        <w:rPr>
          <w:rFonts w:ascii="Times New Roman" w:hAnsi="Times New Roman"/>
          <w:sz w:val="24"/>
          <w:szCs w:val="24"/>
        </w:rPr>
      </w:pPr>
      <w:r w:rsidRPr="00864FA3">
        <w:rPr>
          <w:rFonts w:ascii="Times New Roman" w:hAnsi="Times New Roman"/>
          <w:sz w:val="24"/>
          <w:szCs w:val="24"/>
        </w:rPr>
        <w:lastRenderedPageBreak/>
        <w:t>Com a utilização do sistema, o trabalho manual que leva semanas para ser concluído, será executado em poucos minutos e terá um resultado preciso e correto.</w:t>
      </w:r>
    </w:p>
    <w:p w:rsidR="00E81CB8" w:rsidRPr="00864FA3" w:rsidRDefault="00E81CB8" w:rsidP="00734C9D">
      <w:pPr>
        <w:spacing w:line="360" w:lineRule="auto"/>
        <w:ind w:firstLine="708"/>
        <w:jc w:val="both"/>
        <w:rPr>
          <w:rFonts w:ascii="Times New Roman" w:hAnsi="Times New Roman"/>
          <w:sz w:val="24"/>
          <w:szCs w:val="24"/>
        </w:rPr>
      </w:pPr>
      <w:r w:rsidRPr="00864FA3">
        <w:rPr>
          <w:rFonts w:ascii="Times New Roman" w:hAnsi="Times New Roman"/>
          <w:sz w:val="24"/>
          <w:szCs w:val="24"/>
        </w:rPr>
        <w:t>O sistema será capaz de gerar automaticamente a grade disciplinar utilizando dados de entrada e fará as combinações, de acordo com o que foi inserido previamente.</w:t>
      </w:r>
    </w:p>
    <w:p w:rsidR="00C249CE" w:rsidRPr="00864FA3" w:rsidRDefault="00C249CE" w:rsidP="00734C9D">
      <w:pPr>
        <w:spacing w:after="0" w:line="360" w:lineRule="auto"/>
        <w:ind w:firstLine="708"/>
        <w:jc w:val="both"/>
        <w:rPr>
          <w:rFonts w:ascii="Times New Roman" w:hAnsi="Times New Roman"/>
          <w:sz w:val="24"/>
          <w:szCs w:val="24"/>
        </w:rPr>
      </w:pPr>
    </w:p>
    <w:p w:rsidR="008A2775" w:rsidRPr="00864FA3" w:rsidRDefault="008A2775" w:rsidP="00734C9D">
      <w:pPr>
        <w:spacing w:after="0" w:line="360" w:lineRule="auto"/>
        <w:ind w:firstLine="708"/>
        <w:jc w:val="both"/>
        <w:rPr>
          <w:rFonts w:ascii="Times New Roman" w:hAnsi="Times New Roman"/>
          <w:sz w:val="24"/>
          <w:szCs w:val="24"/>
        </w:rPr>
      </w:pPr>
    </w:p>
    <w:p w:rsidR="00C249CE" w:rsidRPr="00864FA3" w:rsidRDefault="00C249CE" w:rsidP="00734C9D">
      <w:pPr>
        <w:pStyle w:val="PargrafodaLista"/>
        <w:numPr>
          <w:ilvl w:val="1"/>
          <w:numId w:val="3"/>
        </w:numPr>
        <w:spacing w:after="0" w:line="360" w:lineRule="auto"/>
        <w:jc w:val="both"/>
        <w:outlineLvl w:val="0"/>
        <w:rPr>
          <w:del w:id="726" w:author="fsgomes" w:date="2013-11-14T20:34:00Z"/>
          <w:rFonts w:ascii="Times New Roman" w:hAnsi="Times New Roman"/>
          <w:b/>
          <w:sz w:val="24"/>
          <w:szCs w:val="24"/>
        </w:rPr>
      </w:pPr>
      <w:bookmarkStart w:id="727" w:name="_Toc373185419"/>
      <w:bookmarkStart w:id="728" w:name="_Toc373188530"/>
      <w:bookmarkStart w:id="729" w:name="_Toc373189334"/>
      <w:bookmarkStart w:id="730" w:name="_Toc373220080"/>
      <w:bookmarkStart w:id="731" w:name="_Toc373220823"/>
      <w:bookmarkStart w:id="732" w:name="_Toc373220890"/>
      <w:bookmarkStart w:id="733" w:name="_Toc373221020"/>
      <w:bookmarkStart w:id="734" w:name="_Toc373263502"/>
      <w:bookmarkStart w:id="735" w:name="_Toc373263567"/>
      <w:bookmarkStart w:id="736" w:name="_Toc373263669"/>
      <w:bookmarkStart w:id="737" w:name="_Toc373435513"/>
      <w:bookmarkStart w:id="738" w:name="_Toc373435581"/>
      <w:bookmarkStart w:id="739" w:name="_Toc373445128"/>
      <w:bookmarkStart w:id="740" w:name="_Toc373445488"/>
      <w:bookmarkStart w:id="741" w:name="_Toc373446294"/>
      <w:bookmarkStart w:id="742" w:name="_Toc373448812"/>
      <w:bookmarkStart w:id="743" w:name="_Toc373449432"/>
      <w:bookmarkStart w:id="744" w:name="_Toc373452612"/>
      <w:bookmarkStart w:id="745" w:name="_Toc374426332"/>
      <w:bookmarkStart w:id="746" w:name="_Toc374448009"/>
      <w:bookmarkStart w:id="747" w:name="_Toc374911998"/>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000000" w:rsidRDefault="00FC00CD">
      <w:pPr>
        <w:pStyle w:val="PargrafodaLista"/>
        <w:numPr>
          <w:ilvl w:val="1"/>
          <w:numId w:val="3"/>
        </w:numPr>
        <w:spacing w:after="0" w:line="360" w:lineRule="auto"/>
        <w:jc w:val="both"/>
        <w:outlineLvl w:val="0"/>
        <w:rPr>
          <w:rFonts w:ascii="Times New Roman" w:hAnsi="Times New Roman"/>
          <w:b/>
          <w:sz w:val="24"/>
          <w:szCs w:val="24"/>
        </w:rPr>
        <w:pPrChange w:id="748" w:author="fsgomes" w:date="2013-11-14T20:34:00Z">
          <w:pPr>
            <w:pStyle w:val="PargrafodaLista"/>
            <w:numPr>
              <w:ilvl w:val="1"/>
              <w:numId w:val="3"/>
            </w:numPr>
            <w:spacing w:after="0" w:line="360" w:lineRule="auto"/>
            <w:ind w:hanging="720"/>
            <w:jc w:val="both"/>
            <w:outlineLvl w:val="1"/>
          </w:pPr>
        </w:pPrChange>
      </w:pPr>
      <w:bookmarkStart w:id="749" w:name="_Toc373452613"/>
      <w:bookmarkStart w:id="750" w:name="_Toc374911999"/>
      <w:r w:rsidRPr="00864FA3">
        <w:rPr>
          <w:rFonts w:ascii="Times New Roman" w:hAnsi="Times New Roman"/>
          <w:b/>
          <w:sz w:val="24"/>
          <w:szCs w:val="24"/>
        </w:rPr>
        <w:t>Problematização</w:t>
      </w:r>
      <w:bookmarkEnd w:id="749"/>
      <w:bookmarkEnd w:id="750"/>
    </w:p>
    <w:p w:rsidR="00C249CE" w:rsidRPr="00864FA3" w:rsidRDefault="00C249CE" w:rsidP="00734C9D">
      <w:pPr>
        <w:spacing w:line="360" w:lineRule="auto"/>
        <w:rPr>
          <w:rFonts w:ascii="Times New Roman" w:hAnsi="Times New Roman"/>
          <w:sz w:val="24"/>
          <w:szCs w:val="24"/>
        </w:rPr>
      </w:pPr>
    </w:p>
    <w:p w:rsidR="00000000" w:rsidRDefault="00FD574B">
      <w:pPr>
        <w:spacing w:after="0" w:line="360" w:lineRule="auto"/>
        <w:jc w:val="both"/>
        <w:rPr>
          <w:rFonts w:ascii="Times New Roman" w:hAnsi="Times New Roman"/>
          <w:sz w:val="24"/>
          <w:szCs w:val="24"/>
          <w:rPrChange w:id="751" w:author="Fabio" w:date="2013-11-14T17:26:00Z">
            <w:rPr>
              <w:rFonts w:ascii="Times New Roman" w:hAnsi="Times New Roman"/>
              <w:b/>
              <w:sz w:val="24"/>
              <w:szCs w:val="24"/>
            </w:rPr>
          </w:rPrChange>
        </w:rPr>
        <w:pPrChange w:id="752" w:author="Fabio" w:date="2013-11-14T17:17:00Z">
          <w:pPr>
            <w:spacing w:after="0" w:line="360" w:lineRule="auto"/>
            <w:ind w:firstLine="709"/>
            <w:jc w:val="both"/>
          </w:pPr>
        </w:pPrChange>
      </w:pPr>
    </w:p>
    <w:p w:rsidR="00000000" w:rsidRDefault="00D7300F">
      <w:pPr>
        <w:spacing w:after="0" w:line="360" w:lineRule="auto"/>
        <w:ind w:firstLine="708"/>
        <w:jc w:val="both"/>
        <w:rPr>
          <w:rFonts w:ascii="Times New Roman" w:hAnsi="Times New Roman"/>
          <w:sz w:val="24"/>
          <w:szCs w:val="24"/>
        </w:rPr>
        <w:pPrChange w:id="753" w:author="Fabio" w:date="2013-11-14T17:47:00Z">
          <w:pPr>
            <w:spacing w:after="0" w:line="360" w:lineRule="auto"/>
            <w:ind w:firstLine="709"/>
            <w:jc w:val="both"/>
          </w:pPr>
        </w:pPrChange>
      </w:pPr>
      <w:r w:rsidRPr="00864FA3">
        <w:rPr>
          <w:rFonts w:ascii="Times New Roman" w:hAnsi="Times New Roman"/>
          <w:sz w:val="24"/>
          <w:szCs w:val="24"/>
        </w:rPr>
        <w:t xml:space="preserve">A cada início de ano letivo, ou ainda, início de cada semestre é muito comum o erro na criação da grade de horários para professores e turmas, seja em uma universidade ou na escola comum. Muito embora esses não sejam os únicos lugares a usar grade de horários, pois existem instituições que usam o mesmo recurso e por vezes </w:t>
      </w:r>
      <w:del w:id="754" w:author="Carolina Marques" w:date="2013-10-26T23:49:00Z">
        <w:r w:rsidRPr="00864FA3" w:rsidDel="00B40F88">
          <w:rPr>
            <w:rFonts w:ascii="Times New Roman" w:hAnsi="Times New Roman"/>
            <w:sz w:val="24"/>
            <w:szCs w:val="24"/>
          </w:rPr>
          <w:delText xml:space="preserve">enfrentar </w:delText>
        </w:r>
      </w:del>
      <w:ins w:id="755" w:author="Carolina Marques" w:date="2013-10-26T23:49:00Z">
        <w:r w:rsidR="00B40F88" w:rsidRPr="00864FA3">
          <w:rPr>
            <w:rFonts w:ascii="Times New Roman" w:hAnsi="Times New Roman"/>
            <w:sz w:val="24"/>
            <w:szCs w:val="24"/>
          </w:rPr>
          <w:t xml:space="preserve">enfrentam </w:t>
        </w:r>
      </w:ins>
      <w:r w:rsidRPr="00864FA3">
        <w:rPr>
          <w:rFonts w:ascii="Times New Roman" w:hAnsi="Times New Roman"/>
          <w:sz w:val="24"/>
          <w:szCs w:val="24"/>
        </w:rPr>
        <w:t>o mesmo problema, como é o caso dos hospitais, fábricas, indústrias e o próprio comércio, que precisam manter os horários corretos das jornadas de trabalho em cada departamento.</w:t>
      </w:r>
    </w:p>
    <w:p w:rsidR="00000000" w:rsidRDefault="00D7300F">
      <w:pPr>
        <w:spacing w:after="0" w:line="360" w:lineRule="auto"/>
        <w:ind w:firstLine="708"/>
        <w:jc w:val="both"/>
        <w:rPr>
          <w:rFonts w:ascii="Times New Roman" w:hAnsi="Times New Roman"/>
          <w:sz w:val="24"/>
          <w:szCs w:val="24"/>
        </w:rPr>
        <w:pPrChange w:id="756" w:author="Fabio" w:date="2013-11-14T17:47:00Z">
          <w:pPr>
            <w:spacing w:after="0" w:line="360" w:lineRule="auto"/>
            <w:ind w:firstLine="709"/>
            <w:jc w:val="both"/>
          </w:pPr>
        </w:pPrChange>
      </w:pPr>
      <w:r w:rsidRPr="00864FA3">
        <w:rPr>
          <w:rFonts w:ascii="Times New Roman" w:hAnsi="Times New Roman"/>
          <w:sz w:val="24"/>
          <w:szCs w:val="24"/>
        </w:rPr>
        <w:t>No presente trabalho o foco está na grade de horário de professores, onde o problema apresentado está justamente em colocar um professor para lecionar com várias turmas em dias e horários diferentes, havendo ainda questões como preferências e restrições. Por exemplo: Não é possível um professor lecionar em uma turma em determinado dia e horário e ao mesmo tempo com outra turma no mesmo dia e horário. Ou, o professor só pode lecionar determinado dia e horário.</w:t>
      </w:r>
    </w:p>
    <w:p w:rsidR="00000000" w:rsidRDefault="00D7300F">
      <w:pPr>
        <w:spacing w:after="0" w:line="360" w:lineRule="auto"/>
        <w:ind w:firstLine="708"/>
        <w:jc w:val="both"/>
        <w:rPr>
          <w:rFonts w:ascii="Times New Roman" w:hAnsi="Times New Roman"/>
          <w:sz w:val="24"/>
          <w:szCs w:val="24"/>
        </w:rPr>
        <w:pPrChange w:id="757" w:author="Fabio" w:date="2013-11-14T17:17:00Z">
          <w:pPr>
            <w:spacing w:line="360" w:lineRule="auto"/>
          </w:pPr>
        </w:pPrChange>
      </w:pPr>
      <w:r w:rsidRPr="00864FA3">
        <w:rPr>
          <w:rFonts w:ascii="Times New Roman" w:hAnsi="Times New Roman"/>
          <w:sz w:val="24"/>
          <w:szCs w:val="24"/>
        </w:rPr>
        <w:t>O erro na elaboração de uma grade correta pode causar a mudança de salas e horários no meio do período letivo. Portanto, vê-se como ideal a criação de um sistema que ordene a distribuição destas turmas de forma eficaz.</w:t>
      </w:r>
    </w:p>
    <w:p w:rsidR="00DA1906" w:rsidRPr="00864FA3" w:rsidRDefault="00DA1906" w:rsidP="00734C9D">
      <w:pPr>
        <w:spacing w:after="0" w:line="360" w:lineRule="auto"/>
        <w:ind w:firstLine="708"/>
        <w:jc w:val="both"/>
        <w:rPr>
          <w:rFonts w:ascii="Times New Roman" w:hAnsi="Times New Roman"/>
          <w:sz w:val="24"/>
          <w:szCs w:val="24"/>
        </w:rPr>
      </w:pPr>
    </w:p>
    <w:p w:rsidR="00DA1906" w:rsidRPr="00864FA3" w:rsidRDefault="00DA1906" w:rsidP="00734C9D">
      <w:pPr>
        <w:spacing w:after="0" w:line="360" w:lineRule="auto"/>
        <w:ind w:firstLine="708"/>
        <w:jc w:val="both"/>
        <w:rPr>
          <w:rFonts w:ascii="Times New Roman" w:hAnsi="Times New Roman"/>
          <w:sz w:val="24"/>
          <w:szCs w:val="24"/>
        </w:rPr>
      </w:pPr>
    </w:p>
    <w:p w:rsidR="00DA1906" w:rsidRPr="00864FA3" w:rsidRDefault="00DA1906" w:rsidP="00734C9D">
      <w:pPr>
        <w:pStyle w:val="PargrafodaLista"/>
        <w:numPr>
          <w:ilvl w:val="1"/>
          <w:numId w:val="3"/>
        </w:numPr>
        <w:spacing w:after="0" w:line="360" w:lineRule="auto"/>
        <w:jc w:val="both"/>
        <w:outlineLvl w:val="0"/>
        <w:rPr>
          <w:rFonts w:ascii="Times New Roman" w:hAnsi="Times New Roman"/>
          <w:b/>
          <w:sz w:val="24"/>
          <w:szCs w:val="24"/>
        </w:rPr>
      </w:pPr>
      <w:bookmarkStart w:id="758" w:name="_Toc373452614"/>
      <w:bookmarkStart w:id="759" w:name="_Toc374912000"/>
      <w:r w:rsidRPr="00864FA3">
        <w:rPr>
          <w:rFonts w:ascii="Times New Roman" w:hAnsi="Times New Roman"/>
          <w:b/>
          <w:sz w:val="24"/>
          <w:szCs w:val="24"/>
        </w:rPr>
        <w:t>Metodologia</w:t>
      </w:r>
      <w:bookmarkEnd w:id="758"/>
      <w:bookmarkEnd w:id="759"/>
    </w:p>
    <w:p w:rsidR="00DA1906" w:rsidRPr="00864FA3" w:rsidRDefault="00DA1906" w:rsidP="00734C9D">
      <w:pPr>
        <w:spacing w:after="0" w:line="360" w:lineRule="auto"/>
        <w:jc w:val="both"/>
        <w:rPr>
          <w:rFonts w:ascii="Times New Roman" w:hAnsi="Times New Roman"/>
          <w:sz w:val="24"/>
          <w:szCs w:val="24"/>
        </w:rPr>
      </w:pPr>
    </w:p>
    <w:p w:rsidR="00DA1906" w:rsidRPr="00864FA3" w:rsidRDefault="00DA1906" w:rsidP="00734C9D">
      <w:pPr>
        <w:spacing w:after="0" w:line="360" w:lineRule="auto"/>
        <w:jc w:val="both"/>
        <w:rPr>
          <w:rFonts w:ascii="Times New Roman" w:hAnsi="Times New Roman"/>
          <w:sz w:val="24"/>
          <w:szCs w:val="24"/>
        </w:rPr>
      </w:pPr>
    </w:p>
    <w:p w:rsidR="00DA1906" w:rsidRPr="00864FA3" w:rsidRDefault="00DA1906" w:rsidP="00734C9D">
      <w:pPr>
        <w:spacing w:after="0" w:line="360" w:lineRule="auto"/>
        <w:ind w:firstLine="708"/>
        <w:jc w:val="both"/>
        <w:rPr>
          <w:rFonts w:ascii="Times New Roman" w:hAnsi="Times New Roman"/>
          <w:sz w:val="24"/>
          <w:szCs w:val="24"/>
        </w:rPr>
      </w:pPr>
      <w:r w:rsidRPr="00864FA3">
        <w:rPr>
          <w:rFonts w:ascii="Times New Roman" w:hAnsi="Times New Roman"/>
          <w:sz w:val="24"/>
          <w:szCs w:val="24"/>
        </w:rPr>
        <w:t xml:space="preserve">Para que este trabalho pudesse ser realizado utilizou-se de alguns métodos de pesquisa bibliográfica, sendo constituído principalmente por livros, artigos, apostilas e materiais que se encontram disponíveis na </w:t>
      </w:r>
      <w:r w:rsidRPr="00864FA3">
        <w:rPr>
          <w:rFonts w:ascii="Times New Roman" w:hAnsi="Times New Roman"/>
          <w:i/>
          <w:sz w:val="24"/>
          <w:szCs w:val="24"/>
        </w:rPr>
        <w:t>internet</w:t>
      </w:r>
      <w:r w:rsidRPr="00864FA3">
        <w:rPr>
          <w:rFonts w:ascii="Times New Roman" w:hAnsi="Times New Roman"/>
          <w:sz w:val="24"/>
          <w:szCs w:val="24"/>
        </w:rPr>
        <w:t>.</w:t>
      </w:r>
    </w:p>
    <w:p w:rsidR="00DA1906" w:rsidRPr="00864FA3" w:rsidRDefault="00DA1906" w:rsidP="00734C9D">
      <w:pPr>
        <w:pStyle w:val="PargrafodaLista"/>
        <w:numPr>
          <w:ilvl w:val="1"/>
          <w:numId w:val="3"/>
        </w:numPr>
        <w:spacing w:after="0" w:line="360" w:lineRule="auto"/>
        <w:jc w:val="both"/>
        <w:outlineLvl w:val="0"/>
        <w:rPr>
          <w:rFonts w:ascii="Times New Roman" w:hAnsi="Times New Roman"/>
          <w:b/>
          <w:sz w:val="24"/>
          <w:szCs w:val="24"/>
        </w:rPr>
      </w:pPr>
      <w:bookmarkStart w:id="760" w:name="_Toc373452615"/>
      <w:bookmarkStart w:id="761" w:name="_Toc374912001"/>
      <w:r w:rsidRPr="00864FA3">
        <w:rPr>
          <w:rFonts w:ascii="Times New Roman" w:hAnsi="Times New Roman"/>
          <w:b/>
          <w:sz w:val="24"/>
          <w:szCs w:val="24"/>
        </w:rPr>
        <w:lastRenderedPageBreak/>
        <w:t>Limitação de estudo</w:t>
      </w:r>
      <w:bookmarkEnd w:id="760"/>
      <w:bookmarkEnd w:id="761"/>
    </w:p>
    <w:p w:rsidR="00DA1906" w:rsidRPr="00864FA3" w:rsidRDefault="00DA1906" w:rsidP="00734C9D">
      <w:pPr>
        <w:spacing w:after="0" w:line="360" w:lineRule="auto"/>
        <w:ind w:firstLine="708"/>
        <w:jc w:val="both"/>
        <w:rPr>
          <w:rFonts w:ascii="Times New Roman" w:hAnsi="Times New Roman"/>
          <w:sz w:val="24"/>
          <w:szCs w:val="24"/>
        </w:rPr>
      </w:pPr>
    </w:p>
    <w:p w:rsidR="00DA1906" w:rsidRPr="00864FA3" w:rsidRDefault="00DA1906" w:rsidP="00734C9D">
      <w:pPr>
        <w:spacing w:after="0" w:line="360" w:lineRule="auto"/>
        <w:ind w:firstLine="708"/>
        <w:jc w:val="both"/>
        <w:rPr>
          <w:rFonts w:ascii="Times New Roman" w:hAnsi="Times New Roman"/>
          <w:sz w:val="24"/>
          <w:szCs w:val="24"/>
        </w:rPr>
      </w:pPr>
    </w:p>
    <w:p w:rsidR="00F01905" w:rsidRPr="00864FA3" w:rsidRDefault="00F01905" w:rsidP="00734C9D">
      <w:pPr>
        <w:spacing w:after="0" w:line="360" w:lineRule="auto"/>
        <w:ind w:firstLine="708"/>
        <w:jc w:val="both"/>
        <w:rPr>
          <w:rFonts w:ascii="Times New Roman" w:hAnsi="Times New Roman"/>
          <w:sz w:val="24"/>
          <w:szCs w:val="24"/>
        </w:rPr>
      </w:pPr>
      <w:r w:rsidRPr="00864FA3">
        <w:rPr>
          <w:rFonts w:ascii="Times New Roman" w:hAnsi="Times New Roman"/>
          <w:sz w:val="24"/>
          <w:szCs w:val="24"/>
        </w:rPr>
        <w:t>Como uma das principais limitações de estudos, há a falta de acesso ao sistema pelo professor como usuário, podendo ele realizar as alterações do próprio cadastro.</w:t>
      </w:r>
    </w:p>
    <w:p w:rsidR="00F01905" w:rsidRPr="00864FA3" w:rsidRDefault="00F01905" w:rsidP="00734C9D">
      <w:pPr>
        <w:spacing w:after="0" w:line="360" w:lineRule="auto"/>
        <w:ind w:firstLine="708"/>
        <w:jc w:val="both"/>
        <w:rPr>
          <w:rFonts w:ascii="Times New Roman" w:hAnsi="Times New Roman"/>
          <w:sz w:val="24"/>
          <w:szCs w:val="24"/>
        </w:rPr>
      </w:pPr>
      <w:r w:rsidRPr="00864FA3">
        <w:rPr>
          <w:rFonts w:ascii="Times New Roman" w:hAnsi="Times New Roman"/>
          <w:sz w:val="24"/>
          <w:szCs w:val="24"/>
        </w:rPr>
        <w:t>O sistema também não realiza alocação de salas para as turmas, não possuindo nenhum tipo de gerenciamento sobre salas, quantidade de alunos por turma e laboratórios específicos.</w:t>
      </w:r>
    </w:p>
    <w:p w:rsidR="00F01905" w:rsidRPr="00864FA3" w:rsidRDefault="00F01905" w:rsidP="00734C9D">
      <w:pPr>
        <w:spacing w:after="0" w:line="360" w:lineRule="auto"/>
        <w:ind w:firstLine="708"/>
        <w:jc w:val="both"/>
        <w:rPr>
          <w:rFonts w:ascii="Times New Roman" w:hAnsi="Times New Roman"/>
          <w:sz w:val="24"/>
          <w:szCs w:val="24"/>
        </w:rPr>
      </w:pPr>
      <w:r w:rsidRPr="00864FA3">
        <w:rPr>
          <w:rFonts w:ascii="Times New Roman" w:hAnsi="Times New Roman"/>
          <w:sz w:val="24"/>
          <w:szCs w:val="24"/>
        </w:rPr>
        <w:t xml:space="preserve">Não é possível atualizar os nomes dos professores, pela forma como foi arquitetado a interação com o usuário é necessário </w:t>
      </w:r>
      <w:proofErr w:type="gramStart"/>
      <w:r w:rsidRPr="00864FA3">
        <w:rPr>
          <w:rFonts w:ascii="Times New Roman" w:hAnsi="Times New Roman"/>
          <w:sz w:val="24"/>
          <w:szCs w:val="24"/>
        </w:rPr>
        <w:t>deletar</w:t>
      </w:r>
      <w:proofErr w:type="gramEnd"/>
      <w:r w:rsidRPr="00864FA3">
        <w:rPr>
          <w:rFonts w:ascii="Times New Roman" w:hAnsi="Times New Roman"/>
          <w:sz w:val="24"/>
          <w:szCs w:val="24"/>
        </w:rPr>
        <w:t xml:space="preserve"> o professor e cadastr</w:t>
      </w:r>
      <w:r w:rsidR="00734C9D">
        <w:rPr>
          <w:rFonts w:ascii="Times New Roman" w:hAnsi="Times New Roman"/>
          <w:sz w:val="24"/>
          <w:szCs w:val="24"/>
        </w:rPr>
        <w:t>á</w:t>
      </w:r>
      <w:r w:rsidRPr="00864FA3">
        <w:rPr>
          <w:rFonts w:ascii="Times New Roman" w:hAnsi="Times New Roman"/>
          <w:sz w:val="24"/>
          <w:szCs w:val="24"/>
        </w:rPr>
        <w:t>-lo novamente.</w:t>
      </w:r>
    </w:p>
    <w:p w:rsidR="00DA1906" w:rsidRPr="00864FA3" w:rsidRDefault="00DA1906" w:rsidP="00734C9D">
      <w:pPr>
        <w:spacing w:after="0" w:line="360" w:lineRule="auto"/>
        <w:ind w:firstLine="708"/>
        <w:jc w:val="both"/>
        <w:rPr>
          <w:rFonts w:ascii="Times New Roman" w:hAnsi="Times New Roman"/>
          <w:sz w:val="24"/>
          <w:szCs w:val="24"/>
        </w:rPr>
      </w:pPr>
    </w:p>
    <w:p w:rsidR="00F01905" w:rsidRPr="00864FA3" w:rsidRDefault="00F01905" w:rsidP="00734C9D">
      <w:pPr>
        <w:spacing w:after="0" w:line="360" w:lineRule="auto"/>
        <w:ind w:firstLine="708"/>
        <w:jc w:val="both"/>
        <w:rPr>
          <w:rFonts w:ascii="Times New Roman" w:hAnsi="Times New Roman"/>
          <w:sz w:val="24"/>
          <w:szCs w:val="24"/>
        </w:rPr>
      </w:pPr>
    </w:p>
    <w:p w:rsidR="00000000" w:rsidRDefault="00FD574B">
      <w:pPr>
        <w:pStyle w:val="PargrafodaLista"/>
        <w:numPr>
          <w:ilvl w:val="1"/>
          <w:numId w:val="3"/>
        </w:numPr>
        <w:spacing w:after="0" w:line="360" w:lineRule="auto"/>
        <w:jc w:val="both"/>
        <w:outlineLvl w:val="0"/>
        <w:rPr>
          <w:del w:id="762" w:author="fsgomes" w:date="2013-11-14T20:34:00Z"/>
          <w:rFonts w:ascii="Times New Roman" w:hAnsi="Times New Roman"/>
          <w:b/>
          <w:sz w:val="24"/>
          <w:szCs w:val="24"/>
        </w:rPr>
        <w:pPrChange w:id="763" w:author="Fabio" w:date="2013-11-14T17:17:00Z">
          <w:pPr/>
        </w:pPrChange>
      </w:pPr>
      <w:bookmarkStart w:id="764" w:name="_Toc373185423"/>
      <w:bookmarkStart w:id="765" w:name="_Toc373188534"/>
      <w:bookmarkStart w:id="766" w:name="_Toc373189338"/>
      <w:bookmarkStart w:id="767" w:name="_Toc373220084"/>
      <w:bookmarkStart w:id="768" w:name="_Toc373220827"/>
      <w:bookmarkStart w:id="769" w:name="_Toc373220894"/>
      <w:bookmarkStart w:id="770" w:name="_Toc373221024"/>
      <w:bookmarkStart w:id="771" w:name="_Toc373263506"/>
      <w:bookmarkStart w:id="772" w:name="_Toc373263571"/>
      <w:bookmarkStart w:id="773" w:name="_Toc373263673"/>
      <w:bookmarkStart w:id="774" w:name="_Toc373435517"/>
      <w:bookmarkStart w:id="775" w:name="_Toc373435585"/>
      <w:bookmarkStart w:id="776" w:name="_Toc373445132"/>
      <w:bookmarkStart w:id="777" w:name="_Toc373445492"/>
      <w:bookmarkStart w:id="778" w:name="_Toc373446298"/>
      <w:bookmarkStart w:id="779" w:name="_Toc373448816"/>
      <w:bookmarkStart w:id="780" w:name="_Toc373449436"/>
      <w:bookmarkStart w:id="781" w:name="_Toc373452616"/>
      <w:bookmarkStart w:id="782" w:name="_Toc374426336"/>
      <w:bookmarkStart w:id="783" w:name="_Toc374448013"/>
      <w:bookmarkStart w:id="784" w:name="_Toc374912002"/>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p>
    <w:p w:rsidR="00000000" w:rsidRDefault="001D043C">
      <w:pPr>
        <w:pStyle w:val="PargrafodaLista"/>
        <w:numPr>
          <w:ilvl w:val="1"/>
          <w:numId w:val="3"/>
        </w:numPr>
        <w:spacing w:after="0" w:line="360" w:lineRule="auto"/>
        <w:jc w:val="both"/>
        <w:outlineLvl w:val="0"/>
        <w:rPr>
          <w:rFonts w:ascii="Times New Roman" w:hAnsi="Times New Roman"/>
          <w:b/>
          <w:sz w:val="24"/>
          <w:szCs w:val="24"/>
        </w:rPr>
        <w:pPrChange w:id="785" w:author="fsgomes" w:date="2013-11-14T20:34:00Z">
          <w:pPr>
            <w:pStyle w:val="PargrafodaLista"/>
            <w:numPr>
              <w:ilvl w:val="1"/>
              <w:numId w:val="3"/>
            </w:numPr>
            <w:spacing w:after="0" w:line="360" w:lineRule="auto"/>
            <w:ind w:hanging="720"/>
            <w:jc w:val="both"/>
            <w:outlineLvl w:val="1"/>
          </w:pPr>
        </w:pPrChange>
      </w:pPr>
      <w:bookmarkStart w:id="786" w:name="_Toc373452617"/>
      <w:bookmarkStart w:id="787" w:name="_Toc374912003"/>
      <w:r w:rsidRPr="00864FA3">
        <w:rPr>
          <w:rFonts w:ascii="Times New Roman" w:hAnsi="Times New Roman"/>
          <w:b/>
          <w:sz w:val="24"/>
          <w:szCs w:val="24"/>
        </w:rPr>
        <w:t>Estrutura do trabalho</w:t>
      </w:r>
      <w:bookmarkEnd w:id="786"/>
      <w:bookmarkEnd w:id="787"/>
    </w:p>
    <w:p w:rsidR="00C249CE" w:rsidRPr="00864FA3" w:rsidRDefault="00C249CE" w:rsidP="00734C9D">
      <w:pPr>
        <w:pStyle w:val="SemEspaamento"/>
        <w:spacing w:line="360" w:lineRule="auto"/>
        <w:jc w:val="both"/>
        <w:rPr>
          <w:rFonts w:ascii="Times New Roman" w:hAnsi="Times New Roman"/>
          <w:sz w:val="24"/>
          <w:szCs w:val="24"/>
        </w:rPr>
      </w:pPr>
    </w:p>
    <w:p w:rsidR="00C249CE" w:rsidRPr="00864FA3" w:rsidRDefault="00C249CE" w:rsidP="00734C9D">
      <w:pPr>
        <w:pStyle w:val="SemEspaamento"/>
        <w:spacing w:line="360" w:lineRule="auto"/>
        <w:jc w:val="both"/>
        <w:rPr>
          <w:rFonts w:ascii="Times New Roman" w:hAnsi="Times New Roman"/>
          <w:sz w:val="24"/>
          <w:szCs w:val="24"/>
        </w:rPr>
      </w:pPr>
    </w:p>
    <w:p w:rsidR="007B5640" w:rsidRPr="00864FA3" w:rsidRDefault="007B5640" w:rsidP="00734C9D">
      <w:pPr>
        <w:pStyle w:val="SemEspaamento"/>
        <w:spacing w:line="360" w:lineRule="auto"/>
        <w:ind w:firstLine="708"/>
        <w:rPr>
          <w:rFonts w:ascii="Times New Roman" w:hAnsi="Times New Roman"/>
          <w:sz w:val="24"/>
          <w:szCs w:val="24"/>
        </w:rPr>
      </w:pPr>
      <w:r w:rsidRPr="00864FA3">
        <w:rPr>
          <w:rFonts w:ascii="Times New Roman" w:hAnsi="Times New Roman"/>
          <w:sz w:val="24"/>
          <w:szCs w:val="24"/>
        </w:rPr>
        <w:t>O seguinte trabalho foi estruturado em seis capítulos:</w:t>
      </w:r>
    </w:p>
    <w:p w:rsidR="007B5640" w:rsidRPr="00864FA3" w:rsidRDefault="007B5640" w:rsidP="00734C9D">
      <w:pPr>
        <w:pStyle w:val="SemEspaamento"/>
        <w:spacing w:line="360" w:lineRule="auto"/>
        <w:ind w:firstLine="708"/>
        <w:rPr>
          <w:rFonts w:ascii="Times New Roman" w:hAnsi="Times New Roman"/>
          <w:sz w:val="24"/>
          <w:szCs w:val="24"/>
        </w:rPr>
      </w:pPr>
      <w:r w:rsidRPr="00864FA3">
        <w:rPr>
          <w:rFonts w:ascii="Times New Roman" w:hAnsi="Times New Roman"/>
          <w:sz w:val="24"/>
          <w:szCs w:val="24"/>
        </w:rPr>
        <w:t xml:space="preserve">O Capítulo I consiste na Introdução, sendo que a mesma apresenta subcapítulos que são a Problematização, Objetivo, Justificativa, Metodologia e a Estrutura do Trabalho. </w:t>
      </w:r>
    </w:p>
    <w:p w:rsidR="007B5640" w:rsidRPr="00864FA3" w:rsidRDefault="007B5640" w:rsidP="00734C9D">
      <w:pPr>
        <w:pStyle w:val="SemEspaamento"/>
        <w:spacing w:line="360" w:lineRule="auto"/>
        <w:ind w:firstLine="708"/>
        <w:rPr>
          <w:rFonts w:ascii="Times New Roman" w:hAnsi="Times New Roman"/>
          <w:sz w:val="24"/>
          <w:szCs w:val="24"/>
        </w:rPr>
      </w:pPr>
      <w:r w:rsidRPr="00864FA3">
        <w:rPr>
          <w:rFonts w:ascii="Times New Roman" w:hAnsi="Times New Roman"/>
          <w:sz w:val="24"/>
          <w:szCs w:val="24"/>
        </w:rPr>
        <w:t>O Capítulo II apresenta a Fundamentação Teórica, que tem por finalidade apresentar todas as definições e pesquisas que foram utilizadas para a realização deste trabalho.</w:t>
      </w:r>
    </w:p>
    <w:p w:rsidR="007B5640" w:rsidRPr="00864FA3" w:rsidRDefault="007B5640" w:rsidP="00734C9D">
      <w:pPr>
        <w:pStyle w:val="SemEspaamento"/>
        <w:spacing w:line="360" w:lineRule="auto"/>
        <w:ind w:firstLine="708"/>
        <w:rPr>
          <w:rFonts w:ascii="Times New Roman" w:hAnsi="Times New Roman"/>
          <w:sz w:val="24"/>
          <w:szCs w:val="24"/>
        </w:rPr>
      </w:pPr>
      <w:r w:rsidRPr="00864FA3">
        <w:rPr>
          <w:rFonts w:ascii="Times New Roman" w:hAnsi="Times New Roman"/>
          <w:sz w:val="24"/>
          <w:szCs w:val="24"/>
        </w:rPr>
        <w:t>O Capítulo III consiste na Contextualização do Negócio, nele serão ilustrados o Negócio, o Cenário Atual, a Problemática do Cenário Atual e o Cenário Proposto.</w:t>
      </w:r>
    </w:p>
    <w:p w:rsidR="007B5640" w:rsidRPr="00864FA3" w:rsidRDefault="007B5640" w:rsidP="00734C9D">
      <w:pPr>
        <w:pStyle w:val="SemEspaamento"/>
        <w:spacing w:line="360" w:lineRule="auto"/>
        <w:ind w:firstLine="708"/>
        <w:rPr>
          <w:rFonts w:ascii="Times New Roman" w:hAnsi="Times New Roman"/>
          <w:sz w:val="24"/>
          <w:szCs w:val="24"/>
        </w:rPr>
      </w:pPr>
      <w:r w:rsidRPr="00864FA3">
        <w:rPr>
          <w:rFonts w:ascii="Times New Roman" w:hAnsi="Times New Roman"/>
          <w:sz w:val="24"/>
          <w:szCs w:val="24"/>
        </w:rPr>
        <w:t xml:space="preserve">O Capítulo </w:t>
      </w:r>
      <w:r w:rsidR="00067774">
        <w:rPr>
          <w:rFonts w:ascii="Times New Roman" w:hAnsi="Times New Roman"/>
          <w:sz w:val="24"/>
          <w:szCs w:val="24"/>
        </w:rPr>
        <w:t>I</w:t>
      </w:r>
      <w:r w:rsidRPr="00864FA3">
        <w:rPr>
          <w:rFonts w:ascii="Times New Roman" w:hAnsi="Times New Roman"/>
          <w:sz w:val="24"/>
          <w:szCs w:val="24"/>
        </w:rPr>
        <w:t>V consiste no Desenvolvimento do Projeto, onde será explicado como o mesmo foi realizado.</w:t>
      </w:r>
    </w:p>
    <w:p w:rsidR="007B5640" w:rsidRPr="00864FA3" w:rsidRDefault="007B5640" w:rsidP="00734C9D">
      <w:pPr>
        <w:pStyle w:val="SemEspaamento"/>
        <w:spacing w:line="360" w:lineRule="auto"/>
        <w:ind w:firstLine="708"/>
        <w:rPr>
          <w:rFonts w:ascii="Times New Roman" w:hAnsi="Times New Roman"/>
          <w:sz w:val="24"/>
          <w:szCs w:val="24"/>
        </w:rPr>
      </w:pPr>
      <w:r w:rsidRPr="00864FA3">
        <w:rPr>
          <w:rFonts w:ascii="Times New Roman" w:hAnsi="Times New Roman"/>
          <w:sz w:val="24"/>
          <w:szCs w:val="24"/>
        </w:rPr>
        <w:t>O Capítulo V apresenta as Considerações Finais deste trabalho.</w:t>
      </w:r>
    </w:p>
    <w:p w:rsidR="001D043C" w:rsidRPr="00864FA3" w:rsidRDefault="001D043C" w:rsidP="00734C9D">
      <w:pPr>
        <w:pStyle w:val="PargrafodaLista"/>
        <w:spacing w:after="0" w:line="360" w:lineRule="auto"/>
        <w:jc w:val="both"/>
        <w:rPr>
          <w:rFonts w:ascii="Times New Roman" w:hAnsi="Times New Roman"/>
          <w:sz w:val="24"/>
          <w:szCs w:val="24"/>
        </w:rPr>
      </w:pPr>
    </w:p>
    <w:p w:rsidR="001D043C" w:rsidRPr="00864FA3" w:rsidRDefault="001D043C" w:rsidP="00734C9D">
      <w:pPr>
        <w:spacing w:after="0" w:line="360" w:lineRule="auto"/>
        <w:jc w:val="both"/>
        <w:rPr>
          <w:rFonts w:ascii="Times New Roman" w:hAnsi="Times New Roman"/>
          <w:sz w:val="24"/>
          <w:szCs w:val="24"/>
        </w:rPr>
      </w:pPr>
    </w:p>
    <w:p w:rsidR="00000000" w:rsidRDefault="00FD574B">
      <w:pPr>
        <w:spacing w:after="0" w:line="360" w:lineRule="auto"/>
        <w:jc w:val="both"/>
        <w:rPr>
          <w:rFonts w:ascii="Times New Roman" w:hAnsi="Times New Roman"/>
          <w:b/>
          <w:sz w:val="24"/>
          <w:szCs w:val="24"/>
          <w:rPrChange w:id="788" w:author="Fabio" w:date="2013-11-14T17:47:00Z">
            <w:rPr>
              <w:rFonts w:ascii="Times New Roman" w:hAnsi="Times New Roman"/>
              <w:sz w:val="24"/>
              <w:szCs w:val="24"/>
            </w:rPr>
          </w:rPrChange>
        </w:rPr>
        <w:pPrChange w:id="789" w:author="Fabio" w:date="2013-11-14T17:17:00Z">
          <w:pPr>
            <w:spacing w:after="0" w:line="360" w:lineRule="auto"/>
            <w:ind w:firstLine="709"/>
            <w:jc w:val="both"/>
          </w:pPr>
        </w:pPrChange>
      </w:pPr>
    </w:p>
    <w:p w:rsidR="00384258" w:rsidRPr="00864FA3" w:rsidRDefault="00384258" w:rsidP="00734C9D">
      <w:pPr>
        <w:spacing w:after="0" w:line="360" w:lineRule="auto"/>
        <w:jc w:val="both"/>
        <w:rPr>
          <w:rFonts w:ascii="Times New Roman" w:hAnsi="Times New Roman"/>
          <w:sz w:val="24"/>
          <w:szCs w:val="24"/>
        </w:rPr>
      </w:pPr>
    </w:p>
    <w:p w:rsidR="00ED73D9" w:rsidRPr="00864FA3" w:rsidRDefault="00ED73D9" w:rsidP="00734C9D">
      <w:pPr>
        <w:spacing w:after="0" w:line="360" w:lineRule="auto"/>
        <w:rPr>
          <w:rFonts w:ascii="Times New Roman" w:eastAsia="Times New Roman" w:hAnsi="Times New Roman"/>
          <w:b/>
          <w:bCs/>
          <w:sz w:val="24"/>
          <w:szCs w:val="24"/>
        </w:rPr>
      </w:pPr>
      <w:r w:rsidRPr="00864FA3">
        <w:rPr>
          <w:rFonts w:ascii="Times New Roman" w:hAnsi="Times New Roman"/>
          <w:sz w:val="24"/>
          <w:szCs w:val="24"/>
        </w:rPr>
        <w:br w:type="page"/>
      </w:r>
    </w:p>
    <w:p w:rsidR="006944FF" w:rsidRPr="00864FA3" w:rsidRDefault="006944FF" w:rsidP="00734C9D">
      <w:pPr>
        <w:pStyle w:val="SemEspaamento"/>
        <w:numPr>
          <w:ilvl w:val="0"/>
          <w:numId w:val="3"/>
        </w:numPr>
        <w:spacing w:line="360" w:lineRule="auto"/>
        <w:jc w:val="both"/>
        <w:outlineLvl w:val="0"/>
        <w:rPr>
          <w:rFonts w:ascii="Times New Roman" w:eastAsia="Times New Roman" w:hAnsi="Times New Roman"/>
          <w:b/>
          <w:bCs/>
          <w:sz w:val="24"/>
          <w:szCs w:val="24"/>
        </w:rPr>
      </w:pPr>
      <w:bookmarkStart w:id="790" w:name="_Toc372225985"/>
      <w:bookmarkStart w:id="791" w:name="_Toc373452618"/>
      <w:bookmarkStart w:id="792" w:name="_Toc374912004"/>
      <w:r w:rsidRPr="00864FA3">
        <w:rPr>
          <w:rFonts w:ascii="Times New Roman" w:eastAsia="Times New Roman" w:hAnsi="Times New Roman"/>
          <w:b/>
          <w:bCs/>
          <w:sz w:val="24"/>
          <w:szCs w:val="24"/>
        </w:rPr>
        <w:lastRenderedPageBreak/>
        <w:t>FUNDAMENTAÇÃO TEÓRICA</w:t>
      </w:r>
      <w:bookmarkEnd w:id="790"/>
      <w:bookmarkEnd w:id="791"/>
      <w:bookmarkEnd w:id="792"/>
    </w:p>
    <w:p w:rsidR="006944FF" w:rsidRPr="00864FA3" w:rsidRDefault="006944FF" w:rsidP="00734C9D">
      <w:pPr>
        <w:pStyle w:val="SemEspaamento"/>
        <w:spacing w:line="360" w:lineRule="auto"/>
        <w:ind w:firstLine="709"/>
        <w:jc w:val="both"/>
        <w:rPr>
          <w:rFonts w:ascii="Times New Roman" w:hAnsi="Times New Roman"/>
          <w:b/>
          <w:sz w:val="24"/>
          <w:szCs w:val="24"/>
        </w:rPr>
      </w:pPr>
    </w:p>
    <w:p w:rsidR="006944FF" w:rsidRPr="00864FA3" w:rsidRDefault="006944FF" w:rsidP="00734C9D">
      <w:pPr>
        <w:pStyle w:val="SemEspaamento"/>
        <w:spacing w:line="360" w:lineRule="auto"/>
        <w:ind w:firstLine="709"/>
        <w:jc w:val="both"/>
        <w:rPr>
          <w:rFonts w:ascii="Times New Roman" w:hAnsi="Times New Roman"/>
          <w:b/>
          <w:sz w:val="24"/>
          <w:szCs w:val="24"/>
        </w:rPr>
      </w:pPr>
    </w:p>
    <w:p w:rsidR="006944FF" w:rsidRPr="00864FA3" w:rsidRDefault="006944FF" w:rsidP="00734C9D">
      <w:pPr>
        <w:pStyle w:val="SemEspaamento"/>
        <w:numPr>
          <w:ilvl w:val="1"/>
          <w:numId w:val="3"/>
        </w:numPr>
        <w:spacing w:line="360" w:lineRule="auto"/>
        <w:jc w:val="both"/>
        <w:outlineLvl w:val="1"/>
        <w:rPr>
          <w:rFonts w:ascii="Times New Roman" w:hAnsi="Times New Roman"/>
          <w:b/>
          <w:sz w:val="24"/>
          <w:szCs w:val="24"/>
        </w:rPr>
      </w:pPr>
      <w:bookmarkStart w:id="793" w:name="_Toc372225986"/>
      <w:bookmarkStart w:id="794" w:name="_Toc373452619"/>
      <w:bookmarkStart w:id="795" w:name="_Toc374912005"/>
      <w:r w:rsidRPr="00864FA3">
        <w:rPr>
          <w:rFonts w:ascii="Times New Roman" w:hAnsi="Times New Roman"/>
          <w:b/>
          <w:sz w:val="24"/>
          <w:szCs w:val="24"/>
        </w:rPr>
        <w:t>Algoritmos</w:t>
      </w:r>
      <w:bookmarkEnd w:id="793"/>
      <w:bookmarkEnd w:id="794"/>
      <w:bookmarkEnd w:id="795"/>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Neste capítulo, entende</w:t>
      </w:r>
      <w:r w:rsidR="00147617" w:rsidRPr="00864FA3">
        <w:rPr>
          <w:rFonts w:ascii="Times New Roman" w:hAnsi="Times New Roman"/>
          <w:sz w:val="24"/>
          <w:szCs w:val="24"/>
        </w:rPr>
        <w:t>-se</w:t>
      </w:r>
      <w:r w:rsidRPr="00864FA3">
        <w:rPr>
          <w:rFonts w:ascii="Times New Roman" w:hAnsi="Times New Roman"/>
          <w:sz w:val="24"/>
          <w:szCs w:val="24"/>
        </w:rPr>
        <w:t xml:space="preserve"> o que </w:t>
      </w:r>
      <w:r w:rsidR="008D101A" w:rsidRPr="00864FA3">
        <w:rPr>
          <w:rFonts w:ascii="Times New Roman" w:hAnsi="Times New Roman"/>
          <w:sz w:val="24"/>
          <w:szCs w:val="24"/>
        </w:rPr>
        <w:t>são</w:t>
      </w:r>
      <w:r w:rsidRPr="00864FA3">
        <w:rPr>
          <w:rFonts w:ascii="Times New Roman" w:hAnsi="Times New Roman"/>
          <w:sz w:val="24"/>
          <w:szCs w:val="24"/>
        </w:rPr>
        <w:t xml:space="preserve"> algoritmos? Qual </w:t>
      </w:r>
      <w:r w:rsidR="00600467" w:rsidRPr="00864FA3">
        <w:rPr>
          <w:rFonts w:ascii="Times New Roman" w:hAnsi="Times New Roman"/>
          <w:sz w:val="24"/>
          <w:szCs w:val="24"/>
        </w:rPr>
        <w:t xml:space="preserve">a </w:t>
      </w:r>
      <w:r w:rsidRPr="00864FA3">
        <w:rPr>
          <w:rFonts w:ascii="Times New Roman" w:hAnsi="Times New Roman"/>
          <w:sz w:val="24"/>
          <w:szCs w:val="24"/>
        </w:rPr>
        <w:t xml:space="preserve">função de um algoritmo dentro do programa de computador e suas funcionalidades? Estas informações ajudarão a entender os próximos contextos. </w:t>
      </w:r>
    </w:p>
    <w:p w:rsidR="006944FF" w:rsidRPr="00864FA3" w:rsidRDefault="00600467"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CORMEN (2002)</w:t>
      </w:r>
      <w:r w:rsidR="00474CA7" w:rsidRPr="00864FA3">
        <w:rPr>
          <w:rFonts w:ascii="Times New Roman" w:hAnsi="Times New Roman"/>
          <w:sz w:val="24"/>
          <w:szCs w:val="24"/>
        </w:rPr>
        <w:t>.</w:t>
      </w:r>
      <w:r w:rsidRPr="00864FA3">
        <w:rPr>
          <w:rFonts w:ascii="Times New Roman" w:hAnsi="Times New Roman"/>
          <w:sz w:val="24"/>
          <w:szCs w:val="24"/>
        </w:rPr>
        <w:t xml:space="preserve"> </w:t>
      </w:r>
      <w:r w:rsidR="00474CA7" w:rsidRPr="00864FA3">
        <w:rPr>
          <w:rFonts w:ascii="Times New Roman" w:hAnsi="Times New Roman"/>
          <w:sz w:val="24"/>
          <w:szCs w:val="24"/>
        </w:rPr>
        <w:t>I</w:t>
      </w:r>
      <w:r w:rsidR="006944FF" w:rsidRPr="00864FA3">
        <w:rPr>
          <w:rFonts w:ascii="Times New Roman" w:hAnsi="Times New Roman"/>
          <w:sz w:val="24"/>
          <w:szCs w:val="24"/>
        </w:rPr>
        <w:t>nformalmente, um algoritmo é qualquer procedimento computacional bem definido que toma algum valor ou conjunto de valores como entrada e produz algum valor ou conjunto de valores como saída. Portanto um algoritmo é uma s</w:t>
      </w:r>
      <w:r w:rsidR="005E3062" w:rsidRPr="00864FA3">
        <w:rPr>
          <w:rFonts w:ascii="Times New Roman" w:hAnsi="Times New Roman"/>
          <w:sz w:val="24"/>
          <w:szCs w:val="24"/>
        </w:rPr>
        <w:t>equência</w:t>
      </w:r>
      <w:r w:rsidR="006944FF" w:rsidRPr="00864FA3">
        <w:rPr>
          <w:rFonts w:ascii="Times New Roman" w:hAnsi="Times New Roman"/>
          <w:sz w:val="24"/>
          <w:szCs w:val="24"/>
        </w:rPr>
        <w:t xml:space="preserve"> de passos computacionais que transformam a entrada na saída.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Mas Segundo, SALVENTTI, Douglas e BARBOSA, </w:t>
      </w:r>
      <w:proofErr w:type="spellStart"/>
      <w:r w:rsidRPr="00864FA3">
        <w:rPr>
          <w:rFonts w:ascii="Times New Roman" w:hAnsi="Times New Roman"/>
          <w:sz w:val="24"/>
          <w:szCs w:val="24"/>
        </w:rPr>
        <w:t>Lisbete</w:t>
      </w:r>
      <w:proofErr w:type="spellEnd"/>
      <w:r w:rsidRPr="00864FA3">
        <w:rPr>
          <w:rFonts w:ascii="Times New Roman" w:hAnsi="Times New Roman"/>
          <w:sz w:val="24"/>
          <w:szCs w:val="24"/>
        </w:rPr>
        <w:t xml:space="preserve"> (1998, p. 5 e 6) Um algoritmo, intuitivamente, é uma s</w:t>
      </w:r>
      <w:r w:rsidR="005E3062" w:rsidRPr="00864FA3">
        <w:rPr>
          <w:rFonts w:ascii="Times New Roman" w:hAnsi="Times New Roman"/>
          <w:sz w:val="24"/>
          <w:szCs w:val="24"/>
        </w:rPr>
        <w:t>equência</w:t>
      </w:r>
      <w:r w:rsidRPr="00864FA3">
        <w:rPr>
          <w:rFonts w:ascii="Times New Roman" w:hAnsi="Times New Roman"/>
          <w:sz w:val="24"/>
          <w:szCs w:val="24"/>
        </w:rPr>
        <w:t xml:space="preserve"> finita de instruções ou operações básicas (operações definidas sem ambiguidade e executáveis em tempo finito dispondo-se apenas de lápis e papel) cuja execução, em tempo finito, resolve um problema computacio</w:t>
      </w:r>
      <w:r w:rsidR="00600467" w:rsidRPr="00864FA3">
        <w:rPr>
          <w:rFonts w:ascii="Times New Roman" w:hAnsi="Times New Roman"/>
          <w:sz w:val="24"/>
          <w:szCs w:val="24"/>
        </w:rPr>
        <w:t>nal, qualquer que seja sua instâ</w:t>
      </w:r>
      <w:r w:rsidRPr="00864FA3">
        <w:rPr>
          <w:rFonts w:ascii="Times New Roman" w:hAnsi="Times New Roman"/>
          <w:sz w:val="24"/>
          <w:szCs w:val="24"/>
        </w:rPr>
        <w:t xml:space="preserve">ncia. A ordenação da sequência de instrução do algoritmo </w:t>
      </w:r>
      <w:r w:rsidR="00600467" w:rsidRPr="00864FA3">
        <w:rPr>
          <w:rFonts w:ascii="Times New Roman" w:hAnsi="Times New Roman"/>
          <w:sz w:val="24"/>
          <w:szCs w:val="24"/>
        </w:rPr>
        <w:t>a</w:t>
      </w:r>
      <w:r w:rsidRPr="00864FA3">
        <w:rPr>
          <w:rFonts w:ascii="Times New Roman" w:hAnsi="Times New Roman"/>
          <w:sz w:val="24"/>
          <w:szCs w:val="24"/>
        </w:rPr>
        <w:t xml:space="preserve">poia-se na estratégia estabelecida durante a análise do problema. O desenvolvimento do algoritmo não pode perder de vista os tipos de dados considerados e a sua representação. </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Também pode visualizar um algoritmo como uma ferramenta para resolver um ”problema computacional” bem especificado. O enunciado do problema especifica em termos</w:t>
      </w:r>
      <w:r w:rsidR="00474CA7" w:rsidRPr="00864FA3">
        <w:rPr>
          <w:rFonts w:ascii="Times New Roman" w:hAnsi="Times New Roman"/>
          <w:sz w:val="24"/>
          <w:szCs w:val="24"/>
        </w:rPr>
        <w:t>,</w:t>
      </w:r>
      <w:r w:rsidRPr="00864FA3">
        <w:rPr>
          <w:rFonts w:ascii="Times New Roman" w:hAnsi="Times New Roman"/>
          <w:sz w:val="24"/>
          <w:szCs w:val="24"/>
        </w:rPr>
        <w:t xml:space="preserve"> o relacionamento entre entrada e a saída desejada. O algoritmo descreve um problema computacional específico para alcançar esse relacionamento da entrada com a saída.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Por exemplo, poderia ser necessário ordenar uma sequência de números em ordem decrescente. Veja como definir formalmente o problema de ordenação: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Entrada: Uma sequência de </w:t>
      </w:r>
      <w:r w:rsidRPr="00864FA3">
        <w:rPr>
          <w:rFonts w:ascii="Times New Roman" w:hAnsi="Times New Roman"/>
          <w:i/>
          <w:sz w:val="24"/>
          <w:szCs w:val="24"/>
        </w:rPr>
        <w:t xml:space="preserve">n </w:t>
      </w:r>
      <w:r w:rsidRPr="00864FA3">
        <w:rPr>
          <w:rFonts w:ascii="Times New Roman" w:hAnsi="Times New Roman"/>
          <w:sz w:val="24"/>
          <w:szCs w:val="24"/>
        </w:rPr>
        <w:t>números [</w:t>
      </w:r>
      <w:r w:rsidRPr="00864FA3">
        <w:rPr>
          <w:rFonts w:ascii="Times New Roman" w:hAnsi="Times New Roman"/>
          <w:i/>
          <w:sz w:val="24"/>
          <w:szCs w:val="24"/>
        </w:rPr>
        <w:t>a</w:t>
      </w:r>
      <w:r w:rsidRPr="00864FA3">
        <w:rPr>
          <w:rFonts w:ascii="Times New Roman" w:hAnsi="Times New Roman"/>
          <w:i/>
          <w:sz w:val="24"/>
          <w:szCs w:val="24"/>
          <w:vertAlign w:val="subscript"/>
        </w:rPr>
        <w:t>1</w:t>
      </w:r>
      <w:r w:rsidRPr="00864FA3">
        <w:rPr>
          <w:rFonts w:ascii="Times New Roman" w:hAnsi="Times New Roman"/>
          <w:i/>
          <w:sz w:val="24"/>
          <w:szCs w:val="24"/>
        </w:rPr>
        <w:t>, a</w:t>
      </w:r>
      <w:r w:rsidRPr="00864FA3">
        <w:rPr>
          <w:rFonts w:ascii="Times New Roman" w:hAnsi="Times New Roman"/>
          <w:i/>
          <w:sz w:val="24"/>
          <w:szCs w:val="24"/>
          <w:vertAlign w:val="subscript"/>
        </w:rPr>
        <w:t>2</w:t>
      </w:r>
      <w:proofErr w:type="gramStart"/>
      <w:r w:rsidRPr="00864FA3">
        <w:rPr>
          <w:rFonts w:ascii="Times New Roman" w:hAnsi="Times New Roman"/>
          <w:i/>
          <w:sz w:val="24"/>
          <w:szCs w:val="24"/>
          <w:vertAlign w:val="subscript"/>
        </w:rPr>
        <w:t>,</w:t>
      </w:r>
      <w:r w:rsidRPr="00864FA3">
        <w:rPr>
          <w:rFonts w:ascii="Times New Roman" w:hAnsi="Times New Roman"/>
          <w:i/>
          <w:sz w:val="24"/>
          <w:szCs w:val="24"/>
        </w:rPr>
        <w:t xml:space="preserve"> …</w:t>
      </w:r>
      <w:proofErr w:type="gramEnd"/>
      <w:r w:rsidRPr="00864FA3">
        <w:rPr>
          <w:rFonts w:ascii="Times New Roman" w:hAnsi="Times New Roman"/>
          <w:i/>
          <w:sz w:val="24"/>
          <w:szCs w:val="24"/>
        </w:rPr>
        <w:t xml:space="preserve">, </w:t>
      </w:r>
      <w:proofErr w:type="spellStart"/>
      <w:r w:rsidRPr="00864FA3">
        <w:rPr>
          <w:rFonts w:ascii="Times New Roman" w:hAnsi="Times New Roman"/>
          <w:i/>
          <w:sz w:val="24"/>
          <w:szCs w:val="24"/>
        </w:rPr>
        <w:t>a</w:t>
      </w:r>
      <w:r w:rsidRPr="00864FA3">
        <w:rPr>
          <w:rFonts w:ascii="Times New Roman" w:hAnsi="Times New Roman"/>
          <w:i/>
          <w:sz w:val="24"/>
          <w:szCs w:val="24"/>
          <w:vertAlign w:val="subscript"/>
        </w:rPr>
        <w:t>n</w:t>
      </w:r>
      <w:proofErr w:type="spellEnd"/>
      <w:r w:rsidRPr="00864FA3">
        <w:rPr>
          <w:rFonts w:ascii="Times New Roman" w:hAnsi="Times New Roman"/>
          <w:sz w:val="24"/>
          <w:szCs w:val="24"/>
        </w:rPr>
        <w:t>].</w:t>
      </w:r>
    </w:p>
    <w:p w:rsidR="006944FF" w:rsidRPr="00864FA3" w:rsidRDefault="006944FF" w:rsidP="00734C9D">
      <w:pPr>
        <w:pStyle w:val="SemEspaamento"/>
        <w:spacing w:line="360" w:lineRule="auto"/>
        <w:ind w:firstLine="709"/>
        <w:jc w:val="both"/>
        <w:rPr>
          <w:rFonts w:ascii="Times New Roman" w:hAnsi="Times New Roman"/>
          <w:sz w:val="24"/>
          <w:szCs w:val="24"/>
          <w:vertAlign w:val="subscript"/>
        </w:rPr>
      </w:pPr>
      <w:r w:rsidRPr="00864FA3">
        <w:rPr>
          <w:rFonts w:ascii="Times New Roman" w:hAnsi="Times New Roman"/>
          <w:sz w:val="24"/>
          <w:szCs w:val="24"/>
        </w:rPr>
        <w:t>Saída: Uma permutação (reordenação) [</w:t>
      </w:r>
      <w:r w:rsidRPr="00864FA3">
        <w:rPr>
          <w:rFonts w:ascii="Times New Roman" w:hAnsi="Times New Roman"/>
          <w:i/>
          <w:sz w:val="24"/>
          <w:szCs w:val="24"/>
        </w:rPr>
        <w:t>a</w:t>
      </w:r>
      <w:r w:rsidRPr="00864FA3">
        <w:rPr>
          <w:rFonts w:ascii="Times New Roman" w:hAnsi="Times New Roman"/>
          <w:i/>
          <w:sz w:val="24"/>
          <w:szCs w:val="24"/>
          <w:vertAlign w:val="superscript"/>
        </w:rPr>
        <w:t>‘</w:t>
      </w:r>
      <w:proofErr w:type="gramStart"/>
      <w:r w:rsidRPr="00864FA3">
        <w:rPr>
          <w:rFonts w:ascii="Times New Roman" w:hAnsi="Times New Roman"/>
          <w:i/>
          <w:sz w:val="24"/>
          <w:szCs w:val="24"/>
          <w:vertAlign w:val="subscript"/>
        </w:rPr>
        <w:t>1</w:t>
      </w:r>
      <w:proofErr w:type="gramEnd"/>
      <w:r w:rsidRPr="00864FA3">
        <w:rPr>
          <w:rFonts w:ascii="Times New Roman" w:hAnsi="Times New Roman"/>
          <w:i/>
          <w:sz w:val="24"/>
          <w:szCs w:val="24"/>
        </w:rPr>
        <w:t>, a</w:t>
      </w:r>
      <w:r w:rsidRPr="00864FA3">
        <w:rPr>
          <w:rFonts w:ascii="Times New Roman" w:hAnsi="Times New Roman"/>
          <w:i/>
          <w:sz w:val="24"/>
          <w:szCs w:val="24"/>
          <w:vertAlign w:val="superscript"/>
        </w:rPr>
        <w:t>‘</w:t>
      </w:r>
      <w:r w:rsidRPr="00864FA3">
        <w:rPr>
          <w:rFonts w:ascii="Times New Roman" w:hAnsi="Times New Roman"/>
          <w:i/>
          <w:sz w:val="24"/>
          <w:szCs w:val="24"/>
          <w:vertAlign w:val="subscript"/>
        </w:rPr>
        <w:t>2,</w:t>
      </w:r>
      <w:r w:rsidRPr="00864FA3">
        <w:rPr>
          <w:rFonts w:ascii="Times New Roman" w:hAnsi="Times New Roman"/>
          <w:i/>
          <w:sz w:val="24"/>
          <w:szCs w:val="24"/>
        </w:rPr>
        <w:t xml:space="preserve"> …, a</w:t>
      </w:r>
      <w:r w:rsidRPr="00864FA3">
        <w:rPr>
          <w:rFonts w:ascii="Times New Roman" w:hAnsi="Times New Roman"/>
          <w:i/>
          <w:sz w:val="24"/>
          <w:szCs w:val="24"/>
          <w:vertAlign w:val="superscript"/>
        </w:rPr>
        <w:t>‘</w:t>
      </w:r>
      <w:r w:rsidRPr="00864FA3">
        <w:rPr>
          <w:rFonts w:ascii="Times New Roman" w:hAnsi="Times New Roman"/>
          <w:i/>
          <w:sz w:val="24"/>
          <w:szCs w:val="24"/>
          <w:vertAlign w:val="subscript"/>
        </w:rPr>
        <w:t>n</w:t>
      </w:r>
      <w:r w:rsidRPr="00864FA3">
        <w:rPr>
          <w:rFonts w:ascii="Times New Roman" w:hAnsi="Times New Roman"/>
          <w:sz w:val="24"/>
          <w:szCs w:val="24"/>
        </w:rPr>
        <w:t xml:space="preserve">] da sequência de entrada, tal que </w:t>
      </w:r>
      <w:r w:rsidRPr="00864FA3">
        <w:rPr>
          <w:rFonts w:ascii="Times New Roman" w:hAnsi="Times New Roman"/>
          <w:i/>
          <w:sz w:val="24"/>
          <w:szCs w:val="24"/>
        </w:rPr>
        <w:t>a</w:t>
      </w:r>
      <w:r w:rsidRPr="00864FA3">
        <w:rPr>
          <w:rFonts w:ascii="Times New Roman" w:hAnsi="Times New Roman"/>
          <w:i/>
          <w:sz w:val="24"/>
          <w:szCs w:val="24"/>
          <w:vertAlign w:val="superscript"/>
        </w:rPr>
        <w:t>‘</w:t>
      </w:r>
      <w:r w:rsidRPr="00864FA3">
        <w:rPr>
          <w:rFonts w:ascii="Times New Roman" w:hAnsi="Times New Roman"/>
          <w:i/>
          <w:sz w:val="24"/>
          <w:szCs w:val="24"/>
          <w:vertAlign w:val="subscript"/>
        </w:rPr>
        <w:t xml:space="preserve">1 </w:t>
      </w:r>
      <w:r w:rsidRPr="00864FA3">
        <w:rPr>
          <w:rFonts w:ascii="Times New Roman" w:hAnsi="Times New Roman"/>
          <w:i/>
          <w:sz w:val="24"/>
          <w:szCs w:val="24"/>
        </w:rPr>
        <w:t>≤  a</w:t>
      </w:r>
      <w:r w:rsidRPr="00864FA3">
        <w:rPr>
          <w:rFonts w:ascii="Times New Roman" w:hAnsi="Times New Roman"/>
          <w:i/>
          <w:sz w:val="24"/>
          <w:szCs w:val="24"/>
          <w:vertAlign w:val="superscript"/>
        </w:rPr>
        <w:t>‘</w:t>
      </w:r>
      <w:r w:rsidRPr="00864FA3">
        <w:rPr>
          <w:rFonts w:ascii="Times New Roman" w:hAnsi="Times New Roman"/>
          <w:i/>
          <w:sz w:val="24"/>
          <w:szCs w:val="24"/>
          <w:vertAlign w:val="subscript"/>
        </w:rPr>
        <w:t xml:space="preserve">2 </w:t>
      </w:r>
      <w:r w:rsidRPr="00864FA3">
        <w:rPr>
          <w:rFonts w:ascii="Times New Roman" w:hAnsi="Times New Roman"/>
          <w:i/>
          <w:sz w:val="24"/>
          <w:szCs w:val="24"/>
        </w:rPr>
        <w:t>≤ … ≤ a</w:t>
      </w:r>
      <w:r w:rsidRPr="00864FA3">
        <w:rPr>
          <w:rFonts w:ascii="Times New Roman" w:hAnsi="Times New Roman"/>
          <w:i/>
          <w:sz w:val="24"/>
          <w:szCs w:val="24"/>
          <w:vertAlign w:val="superscript"/>
        </w:rPr>
        <w:t>‘</w:t>
      </w:r>
      <w:r w:rsidRPr="00864FA3">
        <w:rPr>
          <w:rFonts w:ascii="Times New Roman" w:hAnsi="Times New Roman"/>
          <w:i/>
          <w:sz w:val="24"/>
          <w:szCs w:val="24"/>
          <w:vertAlign w:val="subscript"/>
        </w:rPr>
        <w:t>n</w:t>
      </w:r>
      <w:r w:rsidRPr="00864FA3">
        <w:rPr>
          <w:rFonts w:ascii="Times New Roman" w:hAnsi="Times New Roman"/>
          <w:sz w:val="24"/>
          <w:szCs w:val="24"/>
          <w:vertAlign w:val="subscript"/>
        </w:rPr>
        <w:t>.</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vertAlign w:val="subscript"/>
        </w:rPr>
        <w:t xml:space="preserve"> </w:t>
      </w:r>
      <w:r w:rsidRPr="00864FA3">
        <w:rPr>
          <w:rFonts w:ascii="Times New Roman" w:hAnsi="Times New Roman"/>
          <w:sz w:val="24"/>
          <w:szCs w:val="24"/>
        </w:rPr>
        <w:t>Dada uma sequência de entrada como [</w:t>
      </w:r>
      <w:proofErr w:type="gramStart"/>
      <w:r w:rsidRPr="00864FA3">
        <w:rPr>
          <w:rFonts w:ascii="Times New Roman" w:hAnsi="Times New Roman"/>
          <w:sz w:val="24"/>
          <w:szCs w:val="24"/>
        </w:rPr>
        <w:t>31,</w:t>
      </w:r>
      <w:proofErr w:type="gramEnd"/>
      <w:r w:rsidRPr="00864FA3">
        <w:rPr>
          <w:rFonts w:ascii="Times New Roman" w:hAnsi="Times New Roman"/>
          <w:sz w:val="24"/>
          <w:szCs w:val="24"/>
        </w:rPr>
        <w:t xml:space="preserve">41,59,26,42,58], um algoritmo </w:t>
      </w:r>
      <w:r w:rsidR="00474CA7" w:rsidRPr="00864FA3">
        <w:rPr>
          <w:rFonts w:ascii="Times New Roman" w:hAnsi="Times New Roman"/>
          <w:sz w:val="24"/>
          <w:szCs w:val="24"/>
        </w:rPr>
        <w:t xml:space="preserve">de </w:t>
      </w:r>
      <w:r w:rsidRPr="00864FA3">
        <w:rPr>
          <w:rFonts w:ascii="Times New Roman" w:hAnsi="Times New Roman"/>
          <w:sz w:val="24"/>
          <w:szCs w:val="24"/>
        </w:rPr>
        <w:t xml:space="preserve">ordenação retorna como saída a sequência [26,31,41,41,58,59]. </w:t>
      </w:r>
      <w:r w:rsidR="00474CA7" w:rsidRPr="00864FA3">
        <w:rPr>
          <w:rFonts w:ascii="Times New Roman" w:hAnsi="Times New Roman"/>
          <w:sz w:val="24"/>
          <w:szCs w:val="24"/>
        </w:rPr>
        <w:t>Em u</w:t>
      </w:r>
      <w:r w:rsidRPr="00864FA3">
        <w:rPr>
          <w:rFonts w:ascii="Times New Roman" w:hAnsi="Times New Roman"/>
          <w:sz w:val="24"/>
          <w:szCs w:val="24"/>
        </w:rPr>
        <w:t>ma sequência de entrada como esta</w:t>
      </w:r>
      <w:r w:rsidR="00474CA7" w:rsidRPr="00864FA3">
        <w:rPr>
          <w:rFonts w:ascii="Times New Roman" w:hAnsi="Times New Roman"/>
          <w:sz w:val="24"/>
          <w:szCs w:val="24"/>
        </w:rPr>
        <w:t>,</w:t>
      </w:r>
      <w:r w:rsidRPr="00864FA3">
        <w:rPr>
          <w:rFonts w:ascii="Times New Roman" w:hAnsi="Times New Roman"/>
          <w:sz w:val="24"/>
          <w:szCs w:val="24"/>
        </w:rPr>
        <w:t xml:space="preserve"> é chamada uma instância do problema de ordenação. Em geral, uma instância de </w:t>
      </w:r>
      <w:r w:rsidRPr="00864FA3">
        <w:rPr>
          <w:rFonts w:ascii="Times New Roman" w:hAnsi="Times New Roman"/>
          <w:sz w:val="24"/>
          <w:szCs w:val="24"/>
        </w:rPr>
        <w:lastRenderedPageBreak/>
        <w:t>um problema consiste na entrada (que satisfaz a quaisquer restriç</w:t>
      </w:r>
      <w:r w:rsidR="00474CA7" w:rsidRPr="00864FA3">
        <w:rPr>
          <w:rFonts w:ascii="Times New Roman" w:hAnsi="Times New Roman"/>
          <w:sz w:val="24"/>
          <w:szCs w:val="24"/>
        </w:rPr>
        <w:t>ões</w:t>
      </w:r>
      <w:r w:rsidRPr="00864FA3">
        <w:rPr>
          <w:rFonts w:ascii="Times New Roman" w:hAnsi="Times New Roman"/>
          <w:sz w:val="24"/>
          <w:szCs w:val="24"/>
        </w:rPr>
        <w:t xml:space="preserve"> imposta</w:t>
      </w:r>
      <w:r w:rsidR="00474CA7" w:rsidRPr="00864FA3">
        <w:rPr>
          <w:rFonts w:ascii="Times New Roman" w:hAnsi="Times New Roman"/>
          <w:sz w:val="24"/>
          <w:szCs w:val="24"/>
        </w:rPr>
        <w:t>s</w:t>
      </w:r>
      <w:r w:rsidRPr="00864FA3">
        <w:rPr>
          <w:rFonts w:ascii="Times New Roman" w:hAnsi="Times New Roman"/>
          <w:sz w:val="24"/>
          <w:szCs w:val="24"/>
        </w:rPr>
        <w:t xml:space="preserve"> no enunciado do problema) necessária para se calcular uma solução para o problema.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CORMEN (2002). A ordenação é uma operação fundamental para a ciência da computação (muitos programas a utilizam como uma etapa intermediária) e, como resultado, um grande número de bons algoritmos de ordem tem sido </w:t>
      </w:r>
      <w:proofErr w:type="gramStart"/>
      <w:r w:rsidRPr="00864FA3">
        <w:rPr>
          <w:rFonts w:ascii="Times New Roman" w:hAnsi="Times New Roman"/>
          <w:sz w:val="24"/>
          <w:szCs w:val="24"/>
        </w:rPr>
        <w:t>desenvolvido</w:t>
      </w:r>
      <w:r w:rsidR="00474CA7" w:rsidRPr="00864FA3">
        <w:rPr>
          <w:rFonts w:ascii="Times New Roman" w:hAnsi="Times New Roman"/>
          <w:sz w:val="24"/>
          <w:szCs w:val="24"/>
        </w:rPr>
        <w:t>s</w:t>
      </w:r>
      <w:proofErr w:type="gramEnd"/>
      <w:r w:rsidRPr="00864FA3">
        <w:rPr>
          <w:rFonts w:ascii="Times New Roman" w:hAnsi="Times New Roman"/>
          <w:sz w:val="24"/>
          <w:szCs w:val="24"/>
        </w:rPr>
        <w:t>.</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sidDel="0055264F">
        <w:rPr>
          <w:rFonts w:ascii="Times New Roman" w:hAnsi="Times New Roman"/>
          <w:sz w:val="24"/>
          <w:szCs w:val="24"/>
        </w:rPr>
        <w:t xml:space="preserve"> </w:t>
      </w:r>
      <w:r w:rsidRPr="00864FA3">
        <w:rPr>
          <w:rFonts w:ascii="Times New Roman" w:hAnsi="Times New Roman"/>
          <w:sz w:val="24"/>
          <w:szCs w:val="24"/>
        </w:rPr>
        <w:t>Um algoritmo é dito “correto” se, pra cada instância de entrada, ele parar com a saída correta. Dito que um algoritmo correto “resolve” o problema computacional dado. Um algoritmo incorreto pode não parar em alguma instância de entrada, ou então pode para</w:t>
      </w:r>
      <w:r w:rsidR="00474CA7" w:rsidRPr="00864FA3">
        <w:rPr>
          <w:rFonts w:ascii="Times New Roman" w:hAnsi="Times New Roman"/>
          <w:sz w:val="24"/>
          <w:szCs w:val="24"/>
        </w:rPr>
        <w:t>r</w:t>
      </w:r>
      <w:r w:rsidRPr="00864FA3">
        <w:rPr>
          <w:rFonts w:ascii="Times New Roman" w:hAnsi="Times New Roman"/>
          <w:sz w:val="24"/>
          <w:szCs w:val="24"/>
        </w:rPr>
        <w:t xml:space="preserve"> como outra resposta que não a desejada. Um algoritmo pode ser especificado em linguagem comum, como um programa de computador, ou mesmo como um projeto de </w:t>
      </w:r>
      <w:r w:rsidRPr="00864FA3">
        <w:rPr>
          <w:rFonts w:ascii="Times New Roman" w:hAnsi="Times New Roman"/>
          <w:i/>
          <w:sz w:val="24"/>
          <w:szCs w:val="24"/>
        </w:rPr>
        <w:t xml:space="preserve">hardware. </w:t>
      </w:r>
      <w:r w:rsidRPr="00864FA3">
        <w:rPr>
          <w:rFonts w:ascii="Times New Roman" w:hAnsi="Times New Roman"/>
          <w:sz w:val="24"/>
          <w:szCs w:val="24"/>
        </w:rPr>
        <w:t>O único requisito é que a especificação deve fornecer uma descrição precisa do procedimento computacional a ser seguido.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ordenação não é de modo algum o único problema para o qual foram desenvolvidos algoritmos. As aplicações práticas de algoritmos são onipresentes e incluem os exemplos a seguir:</w:t>
      </w:r>
    </w:p>
    <w:p w:rsidR="006944FF" w:rsidRPr="00864FA3" w:rsidRDefault="006944FF" w:rsidP="00734C9D">
      <w:pPr>
        <w:pStyle w:val="SemEspaamento"/>
        <w:numPr>
          <w:ilvl w:val="0"/>
          <w:numId w:val="54"/>
        </w:numPr>
        <w:spacing w:line="360" w:lineRule="auto"/>
        <w:ind w:firstLine="709"/>
        <w:jc w:val="both"/>
        <w:rPr>
          <w:rFonts w:ascii="Times New Roman" w:hAnsi="Times New Roman"/>
          <w:sz w:val="24"/>
          <w:szCs w:val="24"/>
        </w:rPr>
      </w:pPr>
      <w:r w:rsidRPr="00864FA3">
        <w:rPr>
          <w:rFonts w:ascii="Times New Roman" w:hAnsi="Times New Roman"/>
          <w:sz w:val="24"/>
          <w:szCs w:val="24"/>
        </w:rPr>
        <w:t>No Projeto Genoma Humano, no armazenamento das informações coletadas e armazenadas e bancos de dados;</w:t>
      </w:r>
    </w:p>
    <w:p w:rsidR="006944FF" w:rsidRPr="00864FA3" w:rsidRDefault="006944FF" w:rsidP="00734C9D">
      <w:pPr>
        <w:pStyle w:val="SemEspaamento"/>
        <w:numPr>
          <w:ilvl w:val="0"/>
          <w:numId w:val="54"/>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Na manipulação do alto volume de dado contido na </w:t>
      </w:r>
      <w:r w:rsidRPr="00864FA3">
        <w:rPr>
          <w:rFonts w:ascii="Times New Roman" w:hAnsi="Times New Roman"/>
          <w:i/>
          <w:sz w:val="24"/>
          <w:szCs w:val="24"/>
        </w:rPr>
        <w:t>internet</w:t>
      </w:r>
      <w:r w:rsidRPr="00864FA3">
        <w:rPr>
          <w:rFonts w:ascii="Times New Roman" w:hAnsi="Times New Roman"/>
          <w:sz w:val="24"/>
          <w:szCs w:val="24"/>
        </w:rPr>
        <w:t>;</w:t>
      </w:r>
    </w:p>
    <w:p w:rsidR="006944FF" w:rsidRPr="00864FA3" w:rsidRDefault="006944FF" w:rsidP="00734C9D">
      <w:pPr>
        <w:pStyle w:val="SemEspaamento"/>
        <w:numPr>
          <w:ilvl w:val="0"/>
          <w:numId w:val="54"/>
        </w:numPr>
        <w:spacing w:line="360" w:lineRule="auto"/>
        <w:ind w:firstLine="709"/>
        <w:jc w:val="both"/>
        <w:rPr>
          <w:rFonts w:ascii="Times New Roman" w:hAnsi="Times New Roman"/>
          <w:sz w:val="24"/>
          <w:szCs w:val="24"/>
        </w:rPr>
      </w:pPr>
      <w:r w:rsidRPr="00864FA3">
        <w:rPr>
          <w:rFonts w:ascii="Times New Roman" w:hAnsi="Times New Roman"/>
          <w:sz w:val="24"/>
          <w:szCs w:val="24"/>
        </w:rPr>
        <w:t>Na capacidade de manter privativas as informações do comércio eletrônico;</w:t>
      </w:r>
    </w:p>
    <w:p w:rsidR="006944FF" w:rsidRPr="00864FA3" w:rsidRDefault="006944FF" w:rsidP="00734C9D">
      <w:pPr>
        <w:pStyle w:val="SemEspaamento"/>
        <w:numPr>
          <w:ilvl w:val="0"/>
          <w:numId w:val="54"/>
        </w:numPr>
        <w:spacing w:line="360" w:lineRule="auto"/>
        <w:ind w:firstLine="709"/>
        <w:jc w:val="both"/>
        <w:rPr>
          <w:rFonts w:ascii="Times New Roman" w:hAnsi="Times New Roman"/>
          <w:sz w:val="24"/>
          <w:szCs w:val="24"/>
        </w:rPr>
      </w:pPr>
      <w:r w:rsidRPr="00864FA3">
        <w:rPr>
          <w:rFonts w:ascii="Times New Roman" w:hAnsi="Times New Roman"/>
          <w:sz w:val="24"/>
          <w:szCs w:val="24"/>
        </w:rPr>
        <w:t>Nas indústrias;</w:t>
      </w:r>
    </w:p>
    <w:p w:rsidR="006944FF" w:rsidRPr="00864FA3" w:rsidRDefault="006944FF" w:rsidP="00734C9D">
      <w:pPr>
        <w:pStyle w:val="SemEspaamento"/>
        <w:numPr>
          <w:ilvl w:val="0"/>
          <w:numId w:val="54"/>
        </w:numPr>
        <w:spacing w:line="360" w:lineRule="auto"/>
        <w:ind w:firstLine="709"/>
        <w:jc w:val="both"/>
        <w:rPr>
          <w:rFonts w:ascii="Times New Roman" w:hAnsi="Times New Roman"/>
          <w:sz w:val="24"/>
          <w:szCs w:val="24"/>
        </w:rPr>
      </w:pPr>
      <w:r w:rsidRPr="00864FA3">
        <w:rPr>
          <w:rFonts w:ascii="Times New Roman" w:hAnsi="Times New Roman"/>
          <w:sz w:val="24"/>
          <w:szCs w:val="24"/>
        </w:rPr>
        <w:t>Entre outros;</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4A179F" w:rsidRPr="00864FA3" w:rsidRDefault="004A179F" w:rsidP="00734C9D">
      <w:pPr>
        <w:spacing w:after="0" w:line="360" w:lineRule="auto"/>
        <w:rPr>
          <w:rFonts w:ascii="Times New Roman" w:hAnsi="Times New Roman"/>
          <w:b/>
          <w:sz w:val="24"/>
          <w:szCs w:val="24"/>
        </w:rPr>
      </w:pPr>
      <w:bookmarkStart w:id="796" w:name="_Toc372225987"/>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797" w:name="_Toc373452620"/>
      <w:bookmarkStart w:id="798" w:name="_Toc374912006"/>
      <w:r w:rsidRPr="00864FA3">
        <w:rPr>
          <w:rFonts w:ascii="Times New Roman" w:hAnsi="Times New Roman"/>
          <w:b/>
          <w:sz w:val="24"/>
          <w:szCs w:val="24"/>
        </w:rPr>
        <w:t>Tipos de informações</w:t>
      </w:r>
      <w:bookmarkEnd w:id="796"/>
      <w:bookmarkEnd w:id="797"/>
      <w:bookmarkEnd w:id="798"/>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MANZANO e OLIVEIRA, (2005). Antes de iniciar o estado de programação é necessário considerar que um computador nada mais é do que uma ferramenta utilizada para solucionar problema que envolva a manipulação de informações, sendo que essas informaçõ</w:t>
      </w:r>
      <w:r w:rsidR="00474CA7" w:rsidRPr="00864FA3">
        <w:rPr>
          <w:rFonts w:ascii="Times New Roman" w:hAnsi="Times New Roman"/>
          <w:sz w:val="24"/>
          <w:szCs w:val="24"/>
        </w:rPr>
        <w:t>es classificam-se genericamente em</w:t>
      </w:r>
      <w:r w:rsidRPr="00864FA3">
        <w:rPr>
          <w:rFonts w:ascii="Times New Roman" w:hAnsi="Times New Roman"/>
          <w:sz w:val="24"/>
          <w:szCs w:val="24"/>
        </w:rPr>
        <w:t xml:space="preserve"> dois tipos básicos: “dados de instrução”.</w:t>
      </w:r>
    </w:p>
    <w:p w:rsidR="006944FF" w:rsidRPr="00864FA3" w:rsidRDefault="006944FF" w:rsidP="00734C9D">
      <w:pPr>
        <w:pStyle w:val="SemEspaamento"/>
        <w:spacing w:line="360" w:lineRule="auto"/>
        <w:ind w:firstLine="709"/>
        <w:jc w:val="both"/>
        <w:rPr>
          <w:rFonts w:ascii="Times New Roman" w:hAnsi="Times New Roman"/>
          <w:b/>
          <w:sz w:val="24"/>
          <w:szCs w:val="24"/>
        </w:rPr>
      </w:pPr>
    </w:p>
    <w:p w:rsidR="006944FF" w:rsidRPr="00864FA3" w:rsidRDefault="006944FF" w:rsidP="00734C9D">
      <w:pPr>
        <w:pStyle w:val="SemEspaamento"/>
        <w:spacing w:line="360" w:lineRule="auto"/>
        <w:ind w:firstLine="709"/>
        <w:jc w:val="both"/>
        <w:rPr>
          <w:rFonts w:ascii="Times New Roman" w:hAnsi="Times New Roman"/>
          <w:b/>
          <w:sz w:val="24"/>
          <w:szCs w:val="24"/>
        </w:rPr>
      </w:pPr>
    </w:p>
    <w:p w:rsidR="006944FF"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799" w:name="_Toc372225988"/>
      <w:bookmarkStart w:id="800" w:name="_Toc373452621"/>
      <w:bookmarkStart w:id="801" w:name="_Toc374912007"/>
      <w:r w:rsidRPr="00864FA3">
        <w:rPr>
          <w:rFonts w:ascii="Times New Roman" w:hAnsi="Times New Roman"/>
          <w:b/>
          <w:sz w:val="24"/>
          <w:szCs w:val="24"/>
        </w:rPr>
        <w:lastRenderedPageBreak/>
        <w:t>Tipos de dados</w:t>
      </w:r>
      <w:bookmarkEnd w:id="799"/>
      <w:bookmarkEnd w:id="800"/>
      <w:bookmarkEnd w:id="801"/>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MANZANO e OLIVEIRA, (2005). Os dados são representados pelas informações a serem tratadas (processos) por um conjunto. Essas informações estão caracterizando por três tipos de dados, a saber: dados numéricos (inteiros e reais), dados caracteres e dados lógicos.</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02" w:name="_Toc372225989"/>
      <w:bookmarkStart w:id="803" w:name="_Toc373452622"/>
      <w:bookmarkStart w:id="804" w:name="_Toc374912008"/>
      <w:r w:rsidRPr="00864FA3">
        <w:rPr>
          <w:rFonts w:ascii="Times New Roman" w:hAnsi="Times New Roman"/>
          <w:b/>
          <w:sz w:val="24"/>
          <w:szCs w:val="24"/>
        </w:rPr>
        <w:t>Tipo de inteiros</w:t>
      </w:r>
      <w:bookmarkEnd w:id="802"/>
      <w:bookmarkEnd w:id="803"/>
      <w:bookmarkEnd w:id="804"/>
      <w:r w:rsidRPr="00864FA3">
        <w:rPr>
          <w:rFonts w:ascii="Times New Roman" w:hAnsi="Times New Roman"/>
          <w:b/>
          <w:sz w:val="24"/>
          <w:szCs w:val="24"/>
        </w:rPr>
        <w:t xml:space="preserve"> </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MANZANO e OLIVEIRA, (2005). São caracterizados como tipos inteiros os dados numéricos positivos ou negativos,</w:t>
      </w:r>
      <w:r w:rsidR="00474CA7" w:rsidRPr="00864FA3">
        <w:rPr>
          <w:rFonts w:ascii="Times New Roman" w:hAnsi="Times New Roman"/>
          <w:sz w:val="24"/>
          <w:szCs w:val="24"/>
        </w:rPr>
        <w:t xml:space="preserve"> excluindo-se destes qualquer nú</w:t>
      </w:r>
      <w:r w:rsidRPr="00864FA3">
        <w:rPr>
          <w:rFonts w:ascii="Times New Roman" w:hAnsi="Times New Roman"/>
          <w:sz w:val="24"/>
          <w:szCs w:val="24"/>
        </w:rPr>
        <w:t xml:space="preserve">mero fracionário. Como exemplo deste tipo de dados têm os valores: </w:t>
      </w:r>
      <w:proofErr w:type="gramStart"/>
      <w:r w:rsidRPr="00864FA3">
        <w:rPr>
          <w:rFonts w:ascii="Times New Roman" w:hAnsi="Times New Roman"/>
          <w:sz w:val="24"/>
          <w:szCs w:val="24"/>
        </w:rPr>
        <w:t>35, 0</w:t>
      </w:r>
      <w:proofErr w:type="gramEnd"/>
      <w:r w:rsidRPr="00864FA3">
        <w:rPr>
          <w:rFonts w:ascii="Times New Roman" w:hAnsi="Times New Roman"/>
          <w:sz w:val="24"/>
          <w:szCs w:val="24"/>
        </w:rPr>
        <w:t xml:space="preserve"> -56 entre outros.</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2"/>
          <w:numId w:val="3"/>
        </w:numPr>
        <w:spacing w:line="360" w:lineRule="auto"/>
        <w:jc w:val="both"/>
        <w:outlineLvl w:val="2"/>
        <w:rPr>
          <w:rFonts w:ascii="Times New Roman" w:eastAsia="Times New Roman" w:hAnsi="Times New Roman"/>
          <w:b/>
          <w:bCs/>
          <w:sz w:val="24"/>
          <w:szCs w:val="24"/>
        </w:rPr>
      </w:pPr>
      <w:bookmarkStart w:id="805" w:name="_Toc372225990"/>
      <w:bookmarkStart w:id="806" w:name="_Toc373452623"/>
      <w:bookmarkStart w:id="807" w:name="_Toc374912009"/>
      <w:r w:rsidRPr="00864FA3">
        <w:rPr>
          <w:rFonts w:ascii="Times New Roman" w:hAnsi="Times New Roman"/>
          <w:b/>
          <w:sz w:val="24"/>
          <w:szCs w:val="24"/>
        </w:rPr>
        <w:t xml:space="preserve">Tipos </w:t>
      </w:r>
      <w:bookmarkEnd w:id="805"/>
      <w:r w:rsidRPr="00864FA3">
        <w:rPr>
          <w:rFonts w:ascii="Times New Roman" w:hAnsi="Times New Roman"/>
          <w:b/>
          <w:sz w:val="24"/>
          <w:szCs w:val="24"/>
        </w:rPr>
        <w:t>Reais</w:t>
      </w:r>
      <w:bookmarkEnd w:id="806"/>
      <w:bookmarkEnd w:id="807"/>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São caracterizados como tipos reais os dados numéricos positivos, negativos e números fracionários. Como exemplo deste tipo de dado têm-se os valores: </w:t>
      </w:r>
      <w:proofErr w:type="gramStart"/>
      <w:r w:rsidRPr="00864FA3">
        <w:rPr>
          <w:rFonts w:ascii="Times New Roman" w:hAnsi="Times New Roman"/>
          <w:sz w:val="24"/>
          <w:szCs w:val="24"/>
        </w:rPr>
        <w:t>35, 0</w:t>
      </w:r>
      <w:proofErr w:type="gramEnd"/>
      <w:r w:rsidRPr="00864FA3">
        <w:rPr>
          <w:rFonts w:ascii="Times New Roman" w:hAnsi="Times New Roman"/>
          <w:sz w:val="24"/>
          <w:szCs w:val="24"/>
        </w:rPr>
        <w:t xml:space="preserve"> -56, 1.2, -45.897, entre outros.</w:t>
      </w:r>
    </w:p>
    <w:p w:rsidR="006944FF" w:rsidRDefault="006944FF" w:rsidP="00734C9D">
      <w:pPr>
        <w:pStyle w:val="SemEspaamento"/>
        <w:spacing w:line="360" w:lineRule="auto"/>
        <w:ind w:firstLine="709"/>
        <w:jc w:val="both"/>
        <w:rPr>
          <w:rFonts w:ascii="Times New Roman" w:hAnsi="Times New Roman"/>
          <w:sz w:val="24"/>
          <w:szCs w:val="24"/>
        </w:rPr>
      </w:pPr>
    </w:p>
    <w:p w:rsidR="00734C9D" w:rsidRPr="00864FA3" w:rsidRDefault="00734C9D"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08" w:name="_Toc372225991"/>
      <w:bookmarkStart w:id="809" w:name="_Toc373452624"/>
      <w:bookmarkStart w:id="810" w:name="_Toc374912010"/>
      <w:r w:rsidRPr="00864FA3">
        <w:rPr>
          <w:rFonts w:ascii="Times New Roman" w:hAnsi="Times New Roman"/>
          <w:b/>
          <w:sz w:val="24"/>
          <w:szCs w:val="24"/>
        </w:rPr>
        <w:t>Tipos caracteres</w:t>
      </w:r>
      <w:bookmarkEnd w:id="808"/>
      <w:bookmarkEnd w:id="809"/>
      <w:bookmarkEnd w:id="810"/>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MANZANO e OLIVEIRA, (2005). São caracterizada</w:t>
      </w:r>
      <w:r w:rsidR="005E3062" w:rsidRPr="00864FA3">
        <w:rPr>
          <w:rFonts w:ascii="Times New Roman" w:hAnsi="Times New Roman"/>
          <w:sz w:val="24"/>
          <w:szCs w:val="24"/>
        </w:rPr>
        <w:t>s como tipos caracteres as sequê</w:t>
      </w:r>
      <w:r w:rsidRPr="00864FA3">
        <w:rPr>
          <w:rFonts w:ascii="Times New Roman" w:hAnsi="Times New Roman"/>
          <w:sz w:val="24"/>
          <w:szCs w:val="24"/>
        </w:rPr>
        <w:t>ncia</w:t>
      </w:r>
      <w:r w:rsidR="005E3062" w:rsidRPr="00864FA3">
        <w:rPr>
          <w:rFonts w:ascii="Times New Roman" w:hAnsi="Times New Roman"/>
          <w:sz w:val="24"/>
          <w:szCs w:val="24"/>
        </w:rPr>
        <w:t>s</w:t>
      </w:r>
      <w:r w:rsidRPr="00864FA3">
        <w:rPr>
          <w:rFonts w:ascii="Times New Roman" w:hAnsi="Times New Roman"/>
          <w:sz w:val="24"/>
          <w:szCs w:val="24"/>
        </w:rPr>
        <w:t xml:space="preserve"> contendo letras, números e símbolos especiais. Uma s</w:t>
      </w:r>
      <w:r w:rsidR="005E3062" w:rsidRPr="00864FA3">
        <w:rPr>
          <w:rFonts w:ascii="Times New Roman" w:hAnsi="Times New Roman"/>
          <w:sz w:val="24"/>
          <w:szCs w:val="24"/>
        </w:rPr>
        <w:t>equência</w:t>
      </w:r>
      <w:r w:rsidRPr="00864FA3">
        <w:rPr>
          <w:rFonts w:ascii="Times New Roman" w:hAnsi="Times New Roman"/>
          <w:sz w:val="24"/>
          <w:szCs w:val="24"/>
        </w:rPr>
        <w:t xml:space="preserve"> de caracteres deve ser </w:t>
      </w:r>
      <w:proofErr w:type="gramStart"/>
      <w:r w:rsidRPr="00864FA3">
        <w:rPr>
          <w:rFonts w:ascii="Times New Roman" w:hAnsi="Times New Roman"/>
          <w:sz w:val="24"/>
          <w:szCs w:val="24"/>
        </w:rPr>
        <w:t>iniciado</w:t>
      </w:r>
      <w:proofErr w:type="gramEnd"/>
      <w:r w:rsidRPr="00864FA3">
        <w:rPr>
          <w:rFonts w:ascii="Times New Roman" w:hAnsi="Times New Roman"/>
          <w:sz w:val="24"/>
          <w:szCs w:val="24"/>
        </w:rPr>
        <w:t xml:space="preserve"> entre aspas (“”). Este tipo de dados é também conhecido como: alfanumérico, </w:t>
      </w:r>
      <w:r w:rsidRPr="00864FA3">
        <w:rPr>
          <w:rFonts w:ascii="Times New Roman" w:hAnsi="Times New Roman"/>
          <w:i/>
          <w:sz w:val="24"/>
          <w:szCs w:val="24"/>
        </w:rPr>
        <w:t>string</w:t>
      </w:r>
      <w:r w:rsidRPr="00864FA3">
        <w:rPr>
          <w:rFonts w:ascii="Times New Roman" w:hAnsi="Times New Roman"/>
          <w:sz w:val="24"/>
          <w:szCs w:val="24"/>
        </w:rPr>
        <w:t xml:space="preserve">, literal ou cadeia. “Como exemplo </w:t>
      </w:r>
      <w:proofErr w:type="gramStart"/>
      <w:r w:rsidRPr="00864FA3">
        <w:rPr>
          <w:rFonts w:ascii="Times New Roman" w:hAnsi="Times New Roman"/>
          <w:sz w:val="24"/>
          <w:szCs w:val="24"/>
        </w:rPr>
        <w:t>“deste tipo de dado, têm-se os valores: “Programação”, “Rua Alfa, 52 Ap. 1”, “Fone: 574-9988”, ”“, “7”, entre outros.</w:t>
      </w:r>
      <w:proofErr w:type="gramEnd"/>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11" w:name="_Toc372225992"/>
      <w:bookmarkStart w:id="812" w:name="_Toc373452625"/>
      <w:bookmarkStart w:id="813" w:name="_Toc374912011"/>
      <w:r w:rsidRPr="00864FA3">
        <w:rPr>
          <w:rFonts w:ascii="Times New Roman" w:hAnsi="Times New Roman"/>
          <w:b/>
          <w:sz w:val="24"/>
          <w:szCs w:val="24"/>
        </w:rPr>
        <w:lastRenderedPageBreak/>
        <w:t>Tipos lógicos</w:t>
      </w:r>
      <w:bookmarkEnd w:id="811"/>
      <w:bookmarkEnd w:id="812"/>
      <w:bookmarkEnd w:id="813"/>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São caracterizados como tipos lógicos os dados com valores verdadeiro e falso, sendo que este tipo de dados poderá representar apenas um dos valores. Ele é chamado por alguns de tipo boolean</w:t>
      </w:r>
      <w:r w:rsidR="00474CA7" w:rsidRPr="00864FA3">
        <w:rPr>
          <w:rFonts w:ascii="Times New Roman" w:hAnsi="Times New Roman"/>
          <w:sz w:val="24"/>
          <w:szCs w:val="24"/>
        </w:rPr>
        <w:t>o, devido à contribuição do filó</w:t>
      </w:r>
      <w:r w:rsidRPr="00864FA3">
        <w:rPr>
          <w:rFonts w:ascii="Times New Roman" w:hAnsi="Times New Roman"/>
          <w:sz w:val="24"/>
          <w:szCs w:val="24"/>
        </w:rPr>
        <w:t xml:space="preserve">sofo e matemático inglês George </w:t>
      </w:r>
      <w:proofErr w:type="spellStart"/>
      <w:r w:rsidRPr="00864FA3">
        <w:rPr>
          <w:rFonts w:ascii="Times New Roman" w:hAnsi="Times New Roman"/>
          <w:i/>
          <w:sz w:val="24"/>
          <w:szCs w:val="24"/>
        </w:rPr>
        <w:t>Boole</w:t>
      </w:r>
      <w:proofErr w:type="spellEnd"/>
      <w:r w:rsidRPr="00864FA3">
        <w:rPr>
          <w:rFonts w:ascii="Times New Roman" w:hAnsi="Times New Roman"/>
          <w:sz w:val="24"/>
          <w:szCs w:val="24"/>
        </w:rPr>
        <w:t xml:space="preserve"> na área da lógica matemática. Para facilitar a citação de um dado do tipo lógico, fica aqui declarado que estes deverão ser apresentados e delimitados pelo caractere ponto (.). Como exemplo deste tipo de dados têm-se os valores: Falso, </w:t>
      </w:r>
      <w:proofErr w:type="gramStart"/>
      <w:r w:rsidRPr="00864FA3">
        <w:rPr>
          <w:rFonts w:ascii="Times New Roman" w:hAnsi="Times New Roman"/>
          <w:sz w:val="24"/>
          <w:szCs w:val="24"/>
        </w:rPr>
        <w:t>F,</w:t>
      </w:r>
      <w:proofErr w:type="gramEnd"/>
      <w:r w:rsidRPr="00864FA3">
        <w:rPr>
          <w:rFonts w:ascii="Times New Roman" w:hAnsi="Times New Roman"/>
          <w:sz w:val="24"/>
          <w:szCs w:val="24"/>
        </w:rPr>
        <w:t>N (para o valor lógico: falso) e Verdadeiro, V e S (para o valor lógico: verdadeiro).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14" w:name="_Toc372225993"/>
      <w:bookmarkStart w:id="815" w:name="_Toc373452626"/>
      <w:bookmarkStart w:id="816" w:name="_Toc374912012"/>
      <w:r w:rsidRPr="00864FA3">
        <w:rPr>
          <w:rFonts w:ascii="Times New Roman" w:hAnsi="Times New Roman"/>
          <w:b/>
          <w:sz w:val="24"/>
          <w:szCs w:val="24"/>
        </w:rPr>
        <w:t>O uso de variáveis</w:t>
      </w:r>
      <w:bookmarkEnd w:id="814"/>
      <w:bookmarkEnd w:id="815"/>
      <w:bookmarkEnd w:id="816"/>
      <w:r w:rsidRPr="00864FA3">
        <w:rPr>
          <w:rFonts w:ascii="Times New Roman" w:hAnsi="Times New Roman"/>
          <w:b/>
          <w:sz w:val="24"/>
          <w:szCs w:val="24"/>
        </w:rPr>
        <w:t xml:space="preserve"> </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MANZANO e OLIVEIRA, (2005). Tem-se como definição de variáveis tudo aquilo que é sujeito a variações que é incerto, instável ou inconstante. E quando se fala de computadores, temos que ter em mente que o volume de informações </w:t>
      </w:r>
      <w:r w:rsidR="00BD2511" w:rsidRPr="00864FA3">
        <w:rPr>
          <w:rFonts w:ascii="Times New Roman" w:hAnsi="Times New Roman"/>
          <w:sz w:val="24"/>
          <w:szCs w:val="24"/>
        </w:rPr>
        <w:t>a</w:t>
      </w:r>
      <w:r w:rsidRPr="00864FA3">
        <w:rPr>
          <w:rFonts w:ascii="Times New Roman" w:hAnsi="Times New Roman"/>
          <w:sz w:val="24"/>
          <w:szCs w:val="24"/>
        </w:rPr>
        <w:t xml:space="preserve"> serem tratada</w:t>
      </w:r>
      <w:r w:rsidR="00BD2511" w:rsidRPr="00864FA3">
        <w:rPr>
          <w:rFonts w:ascii="Times New Roman" w:hAnsi="Times New Roman"/>
          <w:sz w:val="24"/>
          <w:szCs w:val="24"/>
        </w:rPr>
        <w:t>s</w:t>
      </w:r>
      <w:r w:rsidRPr="00864FA3">
        <w:rPr>
          <w:rFonts w:ascii="Times New Roman" w:hAnsi="Times New Roman"/>
          <w:sz w:val="24"/>
          <w:szCs w:val="24"/>
        </w:rPr>
        <w:t xml:space="preserve"> </w:t>
      </w:r>
      <w:proofErr w:type="gramStart"/>
      <w:r w:rsidRPr="00864FA3">
        <w:rPr>
          <w:rFonts w:ascii="Times New Roman" w:hAnsi="Times New Roman"/>
          <w:sz w:val="24"/>
          <w:szCs w:val="24"/>
        </w:rPr>
        <w:t>são</w:t>
      </w:r>
      <w:proofErr w:type="gramEnd"/>
      <w:r w:rsidRPr="00864FA3">
        <w:rPr>
          <w:rFonts w:ascii="Times New Roman" w:hAnsi="Times New Roman"/>
          <w:sz w:val="24"/>
          <w:szCs w:val="24"/>
        </w:rPr>
        <w:t xml:space="preserve"> grandes e diversificad</w:t>
      </w:r>
      <w:r w:rsidR="00BD2511" w:rsidRPr="00864FA3">
        <w:rPr>
          <w:rFonts w:ascii="Times New Roman" w:hAnsi="Times New Roman"/>
          <w:sz w:val="24"/>
          <w:szCs w:val="24"/>
        </w:rPr>
        <w:t>a</w:t>
      </w:r>
      <w:r w:rsidRPr="00864FA3">
        <w:rPr>
          <w:rFonts w:ascii="Times New Roman" w:hAnsi="Times New Roman"/>
          <w:sz w:val="24"/>
          <w:szCs w:val="24"/>
        </w:rPr>
        <w:t xml:space="preserve">s. Desta forma, os dados a serem processados serão bastante variáveis. </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Todo dados a ser armazenado na memória de um computador deve ser previamente identificado, ou seja, primeiro é necessário saber qual o tipo para depois fazer o seu armazenamento adequado. Estando armazenado o dado desejado, ele poderá ser utilizado e manipulado a qualquer momento.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 nome de uma variável é utilizado para sua identidade e posterior uso dentro de um programa. Sendo assim, é necessário estabelecer algumas regras de utilização das variáveis: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Nomes de </w:t>
      </w:r>
      <w:proofErr w:type="gramStart"/>
      <w:r w:rsidRPr="00864FA3">
        <w:rPr>
          <w:rFonts w:ascii="Times New Roman" w:hAnsi="Times New Roman"/>
          <w:sz w:val="24"/>
          <w:szCs w:val="24"/>
        </w:rPr>
        <w:t>uma variável padrão</w:t>
      </w:r>
      <w:proofErr w:type="gramEnd"/>
      <w:r w:rsidRPr="00864FA3">
        <w:rPr>
          <w:rFonts w:ascii="Times New Roman" w:hAnsi="Times New Roman"/>
          <w:sz w:val="24"/>
          <w:szCs w:val="24"/>
        </w:rPr>
        <w:t xml:space="preserve"> </w:t>
      </w:r>
      <w:r w:rsidR="003449C9" w:rsidRPr="00864FA3">
        <w:rPr>
          <w:rFonts w:ascii="Times New Roman" w:hAnsi="Times New Roman"/>
          <w:sz w:val="24"/>
          <w:szCs w:val="24"/>
        </w:rPr>
        <w:t xml:space="preserve">devem </w:t>
      </w:r>
      <w:r w:rsidRPr="00864FA3">
        <w:rPr>
          <w:rFonts w:ascii="Times New Roman" w:hAnsi="Times New Roman"/>
          <w:sz w:val="24"/>
          <w:szCs w:val="24"/>
        </w:rPr>
        <w:t>ser atribuídos com um ou mais caracteres;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 primeiro caractere do nome de uma variável não poderá </w:t>
      </w:r>
      <w:proofErr w:type="gramStart"/>
      <w:r w:rsidRPr="00864FA3">
        <w:rPr>
          <w:rFonts w:ascii="Times New Roman" w:hAnsi="Times New Roman"/>
          <w:sz w:val="24"/>
          <w:szCs w:val="24"/>
        </w:rPr>
        <w:t>ser,</w:t>
      </w:r>
      <w:proofErr w:type="gramEnd"/>
      <w:r w:rsidRPr="00864FA3">
        <w:rPr>
          <w:rFonts w:ascii="Times New Roman" w:hAnsi="Times New Roman"/>
          <w:sz w:val="24"/>
          <w:szCs w:val="24"/>
        </w:rPr>
        <w:t xml:space="preserve"> em hipótese alguma, um n</w:t>
      </w:r>
      <w:r w:rsidR="003449C9" w:rsidRPr="00864FA3">
        <w:rPr>
          <w:rFonts w:ascii="Times New Roman" w:hAnsi="Times New Roman"/>
          <w:sz w:val="24"/>
          <w:szCs w:val="24"/>
        </w:rPr>
        <w:t>ú</w:t>
      </w:r>
      <w:r w:rsidRPr="00864FA3">
        <w:rPr>
          <w:rFonts w:ascii="Times New Roman" w:hAnsi="Times New Roman"/>
          <w:sz w:val="24"/>
          <w:szCs w:val="24"/>
        </w:rPr>
        <w:t>mero; sempre deverá ser uma letra;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 nome de uma variável não poderá possuir espaços em branco;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Não poderá ser nome de uma variável em </w:t>
      </w:r>
      <w:r w:rsidR="00495EFD" w:rsidRPr="00864FA3">
        <w:rPr>
          <w:rFonts w:ascii="Times New Roman" w:hAnsi="Times New Roman"/>
          <w:sz w:val="24"/>
          <w:szCs w:val="24"/>
        </w:rPr>
        <w:t>uma palavra</w:t>
      </w:r>
      <w:r w:rsidRPr="00864FA3">
        <w:rPr>
          <w:rFonts w:ascii="Times New Roman" w:hAnsi="Times New Roman"/>
          <w:sz w:val="24"/>
          <w:szCs w:val="24"/>
        </w:rPr>
        <w:t xml:space="preserve"> reservada a uma instrução de programa;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Não poderão ser utilizados outros caracteres a não </w:t>
      </w:r>
      <w:proofErr w:type="gramStart"/>
      <w:r w:rsidRPr="00864FA3">
        <w:rPr>
          <w:rFonts w:ascii="Times New Roman" w:hAnsi="Times New Roman"/>
          <w:sz w:val="24"/>
          <w:szCs w:val="24"/>
        </w:rPr>
        <w:t>ser</w:t>
      </w:r>
      <w:proofErr w:type="gramEnd"/>
      <w:r w:rsidRPr="00864FA3">
        <w:rPr>
          <w:rFonts w:ascii="Times New Roman" w:hAnsi="Times New Roman"/>
          <w:sz w:val="24"/>
          <w:szCs w:val="24"/>
        </w:rPr>
        <w:t xml:space="preserve"> letras e números;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lastRenderedPageBreak/>
        <w:t>São nomes v</w:t>
      </w:r>
      <w:r w:rsidR="00CD351C" w:rsidRPr="00864FA3">
        <w:rPr>
          <w:rFonts w:ascii="Times New Roman" w:hAnsi="Times New Roman"/>
          <w:sz w:val="24"/>
          <w:szCs w:val="24"/>
        </w:rPr>
        <w:t>á</w:t>
      </w:r>
      <w:r w:rsidRPr="00864FA3">
        <w:rPr>
          <w:rFonts w:ascii="Times New Roman" w:hAnsi="Times New Roman"/>
          <w:sz w:val="24"/>
          <w:szCs w:val="24"/>
        </w:rPr>
        <w:t>lidos de variáveis: NOMEUSUARIO, FONW1, X, DELTA25, Z4, entre ou</w:t>
      </w:r>
      <w:r w:rsidR="00CD351C" w:rsidRPr="00864FA3">
        <w:rPr>
          <w:rFonts w:ascii="Times New Roman" w:hAnsi="Times New Roman"/>
          <w:sz w:val="24"/>
          <w:szCs w:val="24"/>
        </w:rPr>
        <w:t>t</w:t>
      </w:r>
      <w:r w:rsidRPr="00864FA3">
        <w:rPr>
          <w:rFonts w:ascii="Times New Roman" w:hAnsi="Times New Roman"/>
          <w:sz w:val="24"/>
          <w:szCs w:val="24"/>
        </w:rPr>
        <w:t>ros. São nomes inválidos de varáveis: NOME USUARIO, 1X, FONE#, ESCREVA (considerando que seja esta uma palavra reservada à instrução de uma linguagem, no caso, o nosso “português estruturado”).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2"/>
          <w:numId w:val="3"/>
        </w:numPr>
        <w:spacing w:line="360" w:lineRule="auto"/>
        <w:jc w:val="both"/>
        <w:outlineLvl w:val="2"/>
        <w:rPr>
          <w:rFonts w:ascii="Times New Roman" w:eastAsia="Times New Roman" w:hAnsi="Times New Roman"/>
          <w:b/>
          <w:bCs/>
          <w:sz w:val="24"/>
          <w:szCs w:val="24"/>
        </w:rPr>
      </w:pPr>
      <w:bookmarkStart w:id="817" w:name="_Toc372225994"/>
      <w:bookmarkStart w:id="818" w:name="_Toc373452627"/>
      <w:bookmarkStart w:id="819" w:name="_Toc374912013"/>
      <w:r w:rsidRPr="00864FA3">
        <w:rPr>
          <w:rFonts w:ascii="Times New Roman" w:hAnsi="Times New Roman"/>
          <w:b/>
          <w:sz w:val="24"/>
          <w:szCs w:val="24"/>
        </w:rPr>
        <w:t>Uso de constantes</w:t>
      </w:r>
      <w:bookmarkEnd w:id="817"/>
      <w:bookmarkEnd w:id="818"/>
      <w:bookmarkEnd w:id="819"/>
    </w:p>
    <w:p w:rsidR="006944FF" w:rsidRPr="00864FA3" w:rsidRDefault="006944FF" w:rsidP="00734C9D">
      <w:pPr>
        <w:pStyle w:val="SemEspaamento"/>
        <w:spacing w:line="360" w:lineRule="auto"/>
        <w:ind w:firstLine="709"/>
        <w:jc w:val="both"/>
        <w:rPr>
          <w:rFonts w:ascii="Times New Roman" w:hAnsi="Times New Roman"/>
          <w:sz w:val="24"/>
          <w:szCs w:val="24"/>
        </w:rPr>
      </w:pPr>
    </w:p>
    <w:p w:rsidR="00C07BE6" w:rsidRPr="00864FA3" w:rsidRDefault="00C07BE6"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Têm-se como definição de constante tudo aquilo que é fixo ou </w:t>
      </w:r>
      <w:r w:rsidR="00CB44F9" w:rsidRPr="00864FA3">
        <w:rPr>
          <w:rFonts w:ascii="Times New Roman" w:hAnsi="Times New Roman"/>
          <w:sz w:val="24"/>
          <w:szCs w:val="24"/>
        </w:rPr>
        <w:t xml:space="preserve">estável. </w:t>
      </w:r>
      <w:r w:rsidR="00542717" w:rsidRPr="00864FA3">
        <w:rPr>
          <w:rStyle w:val="Refdecomentrio"/>
          <w:rFonts w:ascii="Times New Roman" w:hAnsi="Times New Roman"/>
        </w:rPr>
        <w:commentReference w:id="820"/>
      </w:r>
      <w:r w:rsidRPr="00864FA3">
        <w:rPr>
          <w:rFonts w:ascii="Times New Roman" w:hAnsi="Times New Roman"/>
          <w:sz w:val="24"/>
          <w:szCs w:val="24"/>
        </w:rPr>
        <w:t xml:space="preserve"> E existirão vários momentos em que este conceito deverá estar em uso.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21" w:name="_Toc372225995"/>
      <w:bookmarkStart w:id="822" w:name="_Toc373452628"/>
      <w:bookmarkStart w:id="823" w:name="_Toc374912014"/>
      <w:r w:rsidRPr="00864FA3">
        <w:rPr>
          <w:rFonts w:ascii="Times New Roman" w:hAnsi="Times New Roman"/>
          <w:b/>
          <w:sz w:val="24"/>
          <w:szCs w:val="24"/>
        </w:rPr>
        <w:t>Português estruturado</w:t>
      </w:r>
      <w:bookmarkEnd w:id="821"/>
      <w:bookmarkEnd w:id="822"/>
      <w:bookmarkEnd w:id="823"/>
    </w:p>
    <w:p w:rsidR="006944FF" w:rsidRPr="00864FA3" w:rsidRDefault="006944FF" w:rsidP="00734C9D">
      <w:pPr>
        <w:pStyle w:val="SemEspaamento"/>
        <w:spacing w:line="360" w:lineRule="auto"/>
        <w:ind w:firstLine="709"/>
        <w:jc w:val="both"/>
        <w:rPr>
          <w:rFonts w:ascii="Times New Roman" w:hAnsi="Times New Roman"/>
          <w:sz w:val="24"/>
          <w:szCs w:val="24"/>
        </w:rPr>
      </w:pPr>
    </w:p>
    <w:p w:rsidR="00E16EA2" w:rsidRPr="00864FA3" w:rsidRDefault="00E16EA2"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MANZANO e OLIVEIRA, (2005). Tendo estabelecido os passos anterior</w:t>
      </w:r>
      <w:r w:rsidR="00890EFD" w:rsidRPr="00864FA3">
        <w:rPr>
          <w:rFonts w:ascii="Times New Roman" w:hAnsi="Times New Roman"/>
          <w:sz w:val="24"/>
          <w:szCs w:val="24"/>
        </w:rPr>
        <w:t>es</w:t>
      </w:r>
      <w:r w:rsidRPr="00864FA3">
        <w:rPr>
          <w:rFonts w:ascii="Times New Roman" w:hAnsi="Times New Roman"/>
          <w:sz w:val="24"/>
          <w:szCs w:val="24"/>
        </w:rPr>
        <w:t xml:space="preserve"> (algoritmo e diagrama de blocos), será efetuada a fase de codificaçã</w:t>
      </w:r>
      <w:r w:rsidR="00890EFD" w:rsidRPr="00864FA3">
        <w:rPr>
          <w:rFonts w:ascii="Times New Roman" w:hAnsi="Times New Roman"/>
          <w:sz w:val="24"/>
          <w:szCs w:val="24"/>
        </w:rPr>
        <w:t>o. Esta fase obedece ao que está</w:t>
      </w:r>
      <w:r w:rsidRPr="00864FA3">
        <w:rPr>
          <w:rFonts w:ascii="Times New Roman" w:hAnsi="Times New Roman"/>
          <w:sz w:val="24"/>
          <w:szCs w:val="24"/>
        </w:rPr>
        <w:t xml:space="preserve"> definid</w:t>
      </w:r>
      <w:r w:rsidR="00890EFD" w:rsidRPr="00864FA3">
        <w:rPr>
          <w:rFonts w:ascii="Times New Roman" w:hAnsi="Times New Roman"/>
          <w:sz w:val="24"/>
          <w:szCs w:val="24"/>
        </w:rPr>
        <w:t>o</w:t>
      </w:r>
      <w:r w:rsidRPr="00864FA3">
        <w:rPr>
          <w:rFonts w:ascii="Times New Roman" w:hAnsi="Times New Roman"/>
          <w:sz w:val="24"/>
          <w:szCs w:val="24"/>
        </w:rPr>
        <w:t xml:space="preserve"> no diagrama de blocos, pois ele</w:t>
      </w:r>
      <w:r w:rsidR="00890EFD" w:rsidRPr="00864FA3">
        <w:rPr>
          <w:rFonts w:ascii="Times New Roman" w:hAnsi="Times New Roman"/>
          <w:sz w:val="24"/>
          <w:szCs w:val="24"/>
        </w:rPr>
        <w:t xml:space="preserve"> é</w:t>
      </w:r>
      <w:r w:rsidRPr="00864FA3">
        <w:rPr>
          <w:rFonts w:ascii="Times New Roman" w:hAnsi="Times New Roman"/>
          <w:sz w:val="24"/>
          <w:szCs w:val="24"/>
        </w:rPr>
        <w:t xml:space="preserve"> a representação gráfica da </w:t>
      </w:r>
      <w:r w:rsidR="00495EFD" w:rsidRPr="00864FA3">
        <w:rPr>
          <w:rFonts w:ascii="Times New Roman" w:hAnsi="Times New Roman"/>
          <w:sz w:val="24"/>
          <w:szCs w:val="24"/>
        </w:rPr>
        <w:t>lógica</w:t>
      </w:r>
      <w:r w:rsidRPr="00864FA3">
        <w:rPr>
          <w:rFonts w:ascii="Times New Roman" w:hAnsi="Times New Roman"/>
          <w:sz w:val="24"/>
          <w:szCs w:val="24"/>
        </w:rPr>
        <w:t xml:space="preserve"> de um programa. Por</w:t>
      </w:r>
      <w:r w:rsidR="00890EFD" w:rsidRPr="00864FA3">
        <w:rPr>
          <w:rFonts w:ascii="Times New Roman" w:hAnsi="Times New Roman"/>
          <w:sz w:val="24"/>
          <w:szCs w:val="24"/>
        </w:rPr>
        <w:t>é</w:t>
      </w:r>
      <w:r w:rsidRPr="00864FA3">
        <w:rPr>
          <w:rFonts w:ascii="Times New Roman" w:hAnsi="Times New Roman"/>
          <w:sz w:val="24"/>
          <w:szCs w:val="24"/>
        </w:rPr>
        <w:t>m, sempre deverá ser relacionado com todas as variáveis que serão utilizadas</w:t>
      </w:r>
      <w:r w:rsidR="00890EFD" w:rsidRPr="00864FA3">
        <w:rPr>
          <w:rFonts w:ascii="Times New Roman" w:hAnsi="Times New Roman"/>
          <w:sz w:val="24"/>
          <w:szCs w:val="24"/>
        </w:rPr>
        <w:t>. D</w:t>
      </w:r>
      <w:r w:rsidRPr="00864FA3">
        <w:rPr>
          <w:rFonts w:ascii="Times New Roman" w:hAnsi="Times New Roman"/>
          <w:sz w:val="24"/>
          <w:szCs w:val="24"/>
        </w:rPr>
        <w:t>efine também o espaço de memória que será necessário para manipular as informações fornecidas durante a execução de um programa.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Desta forma, são utilizadas no exemplo</w:t>
      </w:r>
      <w:r w:rsidR="00890EFD" w:rsidRPr="00864FA3">
        <w:rPr>
          <w:rFonts w:ascii="Times New Roman" w:hAnsi="Times New Roman"/>
          <w:sz w:val="24"/>
          <w:szCs w:val="24"/>
        </w:rPr>
        <w:t>,</w:t>
      </w:r>
      <w:r w:rsidRPr="00864FA3">
        <w:rPr>
          <w:rFonts w:ascii="Times New Roman" w:hAnsi="Times New Roman"/>
          <w:sz w:val="24"/>
          <w:szCs w:val="24"/>
        </w:rPr>
        <w:t xml:space="preserve"> três variáveis: A, B e X, sendo que deverão ser relacionadas antes de seu uso, estabelecendo-se assim o seu respectivo tipo.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programa</w:t>
      </w:r>
      <w:proofErr w:type="gramEnd"/>
      <w:r w:rsidRPr="00864FA3">
        <w:rPr>
          <w:rFonts w:ascii="Times New Roman" w:hAnsi="Times New Roman"/>
          <w:sz w:val="24"/>
          <w:szCs w:val="24"/>
        </w:rPr>
        <w:t xml:space="preserve"> SOMA_NÚMERO</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var</w:t>
      </w:r>
      <w:proofErr w:type="gramEnd"/>
      <w:r w:rsidRPr="00864FA3">
        <w:rPr>
          <w:rFonts w:ascii="Times New Roman" w:hAnsi="Times New Roman"/>
          <w:sz w:val="24"/>
          <w:szCs w:val="24"/>
        </w:rPr>
        <w:t xml:space="preserve"> </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X :</w:t>
      </w:r>
      <w:proofErr w:type="gramEnd"/>
      <w:r w:rsidRPr="00864FA3">
        <w:rPr>
          <w:rFonts w:ascii="Times New Roman" w:hAnsi="Times New Roman"/>
          <w:sz w:val="24"/>
          <w:szCs w:val="24"/>
        </w:rPr>
        <w:t xml:space="preserve"> inteiro</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A :</w:t>
      </w:r>
      <w:proofErr w:type="gramEnd"/>
      <w:r w:rsidRPr="00864FA3">
        <w:rPr>
          <w:rFonts w:ascii="Times New Roman" w:hAnsi="Times New Roman"/>
          <w:sz w:val="24"/>
          <w:szCs w:val="24"/>
        </w:rPr>
        <w:t xml:space="preserve"> inteiro</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B :</w:t>
      </w:r>
      <w:proofErr w:type="gramEnd"/>
      <w:r w:rsidRPr="00864FA3">
        <w:rPr>
          <w:rFonts w:ascii="Times New Roman" w:hAnsi="Times New Roman"/>
          <w:sz w:val="24"/>
          <w:szCs w:val="24"/>
        </w:rPr>
        <w:t xml:space="preserve"> inteiro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Inicio </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b/>
      </w:r>
      <w:proofErr w:type="gramStart"/>
      <w:r w:rsidRPr="00864FA3">
        <w:rPr>
          <w:rFonts w:ascii="Times New Roman" w:hAnsi="Times New Roman"/>
          <w:sz w:val="24"/>
          <w:szCs w:val="24"/>
        </w:rPr>
        <w:t>leia</w:t>
      </w:r>
      <w:proofErr w:type="gramEnd"/>
      <w:r w:rsidRPr="00864FA3">
        <w:rPr>
          <w:rFonts w:ascii="Times New Roman" w:hAnsi="Times New Roman"/>
          <w:sz w:val="24"/>
          <w:szCs w:val="24"/>
        </w:rPr>
        <w:t xml:space="preserve"> A</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leia</w:t>
      </w:r>
      <w:proofErr w:type="gramEnd"/>
      <w:r w:rsidRPr="00864FA3">
        <w:rPr>
          <w:rFonts w:ascii="Times New Roman" w:hAnsi="Times New Roman"/>
          <w:sz w:val="24"/>
          <w:szCs w:val="24"/>
        </w:rPr>
        <w:t xml:space="preserve"> B</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lastRenderedPageBreak/>
        <w:tab/>
        <w:t>X &lt;- A+B</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escreva</w:t>
      </w:r>
      <w:proofErr w:type="gramEnd"/>
      <w:r w:rsidRPr="00864FA3">
        <w:rPr>
          <w:rFonts w:ascii="Times New Roman" w:hAnsi="Times New Roman"/>
          <w:sz w:val="24"/>
          <w:szCs w:val="24"/>
        </w:rPr>
        <w:t xml:space="preserve"> X</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1"/>
          <w:numId w:val="3"/>
        </w:numPr>
        <w:spacing w:line="360" w:lineRule="auto"/>
        <w:jc w:val="both"/>
        <w:outlineLvl w:val="1"/>
        <w:rPr>
          <w:rFonts w:ascii="Times New Roman" w:eastAsia="Times New Roman" w:hAnsi="Times New Roman"/>
          <w:b/>
          <w:bCs/>
          <w:sz w:val="24"/>
          <w:szCs w:val="24"/>
        </w:rPr>
      </w:pPr>
      <w:bookmarkStart w:id="824" w:name="_Toc372225996"/>
      <w:bookmarkStart w:id="825" w:name="_Toc373452629"/>
      <w:bookmarkStart w:id="826" w:name="_Toc374912015"/>
      <w:r w:rsidRPr="00864FA3">
        <w:rPr>
          <w:rFonts w:ascii="Times New Roman" w:eastAsia="Times New Roman" w:hAnsi="Times New Roman"/>
          <w:b/>
          <w:bCs/>
          <w:sz w:val="24"/>
          <w:szCs w:val="24"/>
        </w:rPr>
        <w:t>Teoria da evolução</w:t>
      </w:r>
      <w:bookmarkEnd w:id="824"/>
      <w:bookmarkEnd w:id="825"/>
      <w:bookmarkEnd w:id="826"/>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LINDEN, (2012). É importante entender que esta sessão existe, pois os algoritmos genéticos são baseados na teoria da evolução. </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Até o século XIX os cientistas mais proeminentes acreditavam em uma</w:t>
      </w:r>
      <w:r w:rsidR="00005730" w:rsidRPr="00864FA3">
        <w:rPr>
          <w:rFonts w:ascii="Times New Roman" w:hAnsi="Times New Roman"/>
          <w:sz w:val="24"/>
          <w:szCs w:val="24"/>
        </w:rPr>
        <w:t>,</w:t>
      </w:r>
      <w:r w:rsidRPr="00864FA3">
        <w:rPr>
          <w:rFonts w:ascii="Times New Roman" w:hAnsi="Times New Roman"/>
          <w:sz w:val="24"/>
          <w:szCs w:val="24"/>
        </w:rPr>
        <w:t xml:space="preserve"> dentre as teorias do criacionismo “(Deus criou o universo)” ou da geração espontânea “(a vida surge de essências presentes no ar)” em torno do século XIX para o século XX, Charles Darwin fez uma longa viagem no navio HMS </w:t>
      </w:r>
      <w:proofErr w:type="spellStart"/>
      <w:r w:rsidRPr="00864FA3">
        <w:rPr>
          <w:rFonts w:ascii="Times New Roman" w:hAnsi="Times New Roman"/>
          <w:sz w:val="24"/>
          <w:szCs w:val="24"/>
        </w:rPr>
        <w:t>Beagle</w:t>
      </w:r>
      <w:proofErr w:type="spellEnd"/>
      <w:r w:rsidRPr="00864FA3">
        <w:rPr>
          <w:rFonts w:ascii="Times New Roman" w:hAnsi="Times New Roman"/>
          <w:sz w:val="24"/>
          <w:szCs w:val="24"/>
        </w:rPr>
        <w:t>, visitando vários locais e a sua grande habilidade de observação permitiu que ele percebesse que animais de uma espécie eram ligeiramente diferentes que seus parentes em outros ecossistemas, sendo mais adaptados às necessidades e oportunidades oferecidas pelo seu ecossistema específico.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A teoria da evolução diz que na natureza todos os indivíduos dentro de um ecossistema competem entre si por recursos limitados, tais como comida e água. Aqueles dentre os indivíduos (animais, vegetais, </w:t>
      </w:r>
      <w:r w:rsidR="00495EFD" w:rsidRPr="00864FA3">
        <w:rPr>
          <w:rFonts w:ascii="Times New Roman" w:hAnsi="Times New Roman"/>
          <w:sz w:val="24"/>
          <w:szCs w:val="24"/>
        </w:rPr>
        <w:t>etc.</w:t>
      </w:r>
      <w:r w:rsidRPr="00864FA3">
        <w:rPr>
          <w:rFonts w:ascii="Times New Roman" w:hAnsi="Times New Roman"/>
          <w:sz w:val="24"/>
          <w:szCs w:val="24"/>
        </w:rPr>
        <w:t>) de uma mesma espécie que não obtém êxito tendem a ter uma prole menor e esta descendência reduzida, tendo a probabilidade de ter os genes prolongados para as novas gerações num índice menor, este processo é denominado Seleção natural.</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A combinação entre as características dos indivíduos que sobrevivem podem produzir um novo indivíduo muito mais bem adequado às características de seu meio ambiente a mesclar estas características. Este processo implica nos descendentes de indivíduos </w:t>
      </w:r>
      <w:proofErr w:type="gramStart"/>
      <w:r w:rsidRPr="00864FA3">
        <w:rPr>
          <w:rFonts w:ascii="Times New Roman" w:hAnsi="Times New Roman"/>
          <w:sz w:val="24"/>
          <w:szCs w:val="24"/>
        </w:rPr>
        <w:t>ser</w:t>
      </w:r>
      <w:r w:rsidR="00945B96" w:rsidRPr="00864FA3">
        <w:rPr>
          <w:rFonts w:ascii="Times New Roman" w:hAnsi="Times New Roman"/>
          <w:sz w:val="24"/>
          <w:szCs w:val="24"/>
        </w:rPr>
        <w:t>em</w:t>
      </w:r>
      <w:proofErr w:type="gramEnd"/>
      <w:r w:rsidRPr="00864FA3">
        <w:rPr>
          <w:rFonts w:ascii="Times New Roman" w:hAnsi="Times New Roman"/>
          <w:sz w:val="24"/>
          <w:szCs w:val="24"/>
        </w:rPr>
        <w:t xml:space="preserve"> a variação dos seus pais.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LINDEN, (2012). Entretanto, esta evolução natural não é um processo dirigido, com intuito de maximizar algumas características das espécies. Na verdade, não existe nenhuma garantia que estas descendências de pais muito bem adaptados também o sejam.</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Pode-se afirmar que a evolução é um processo no qual os seres vivos são alterados por um conjunto de modificações que eles sofrem através dos tempos, podendo ser explicada por </w:t>
      </w:r>
      <w:r w:rsidRPr="00864FA3">
        <w:rPr>
          <w:rFonts w:ascii="Times New Roman" w:hAnsi="Times New Roman"/>
          <w:sz w:val="24"/>
          <w:szCs w:val="24"/>
        </w:rPr>
        <w:lastRenderedPageBreak/>
        <w:t>alguns fatores como mutação genética (que será abordado nos capítulos seguintes), recombinação genética, seleção natural e isolamento.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1"/>
          <w:numId w:val="3"/>
        </w:numPr>
        <w:spacing w:line="360" w:lineRule="auto"/>
        <w:jc w:val="both"/>
        <w:outlineLvl w:val="1"/>
        <w:rPr>
          <w:rFonts w:ascii="Times New Roman" w:hAnsi="Times New Roman"/>
          <w:b/>
          <w:sz w:val="24"/>
          <w:szCs w:val="24"/>
        </w:rPr>
      </w:pPr>
      <w:bookmarkStart w:id="827" w:name="_Toc372213287"/>
      <w:bookmarkStart w:id="828" w:name="_Toc372224124"/>
      <w:bookmarkStart w:id="829" w:name="_Toc372224203"/>
      <w:bookmarkStart w:id="830" w:name="_Toc372224504"/>
      <w:bookmarkStart w:id="831" w:name="_Toc372225091"/>
      <w:bookmarkStart w:id="832" w:name="_Toc372225202"/>
      <w:bookmarkStart w:id="833" w:name="_Toc372225240"/>
      <w:bookmarkStart w:id="834" w:name="_Toc372225279"/>
      <w:bookmarkStart w:id="835" w:name="_Toc372225317"/>
      <w:bookmarkStart w:id="836" w:name="_Toc372225356"/>
      <w:bookmarkStart w:id="837" w:name="_Toc372225394"/>
      <w:bookmarkStart w:id="838" w:name="_Toc372225433"/>
      <w:bookmarkStart w:id="839" w:name="_Toc372225997"/>
      <w:bookmarkStart w:id="840" w:name="_Toc372213288"/>
      <w:bookmarkStart w:id="841" w:name="_Toc372224125"/>
      <w:bookmarkStart w:id="842" w:name="_Toc372224204"/>
      <w:bookmarkStart w:id="843" w:name="_Toc372224505"/>
      <w:bookmarkStart w:id="844" w:name="_Toc372225092"/>
      <w:bookmarkStart w:id="845" w:name="_Toc372225203"/>
      <w:bookmarkStart w:id="846" w:name="_Toc372225241"/>
      <w:bookmarkStart w:id="847" w:name="_Toc372225280"/>
      <w:bookmarkStart w:id="848" w:name="_Toc372225318"/>
      <w:bookmarkStart w:id="849" w:name="_Toc372225357"/>
      <w:bookmarkStart w:id="850" w:name="_Toc372225395"/>
      <w:bookmarkStart w:id="851" w:name="_Toc372225434"/>
      <w:bookmarkStart w:id="852" w:name="_Toc372225998"/>
      <w:bookmarkStart w:id="853" w:name="_Toc372225999"/>
      <w:bookmarkStart w:id="854" w:name="_Toc373452630"/>
      <w:bookmarkStart w:id="855" w:name="_Toc37491201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r w:rsidRPr="00864FA3">
        <w:rPr>
          <w:rFonts w:ascii="Times New Roman" w:hAnsi="Times New Roman"/>
          <w:b/>
          <w:sz w:val="24"/>
          <w:szCs w:val="24"/>
        </w:rPr>
        <w:t>Genética Básica</w:t>
      </w:r>
      <w:bookmarkEnd w:id="853"/>
      <w:bookmarkEnd w:id="854"/>
      <w:bookmarkEnd w:id="855"/>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Quando Darwin afirmou que a evolução e a seleção natural faziam com que as espécies fossem se adaptando naturalmente ao meio ambiente, ele não sabia quais eram os mecanismos básicos através dos quais esta adaptação acontecia, pois o processo de transmissão de informação genética ainda era desconhecido. No início do século X</w:t>
      </w:r>
      <w:r w:rsidR="006C3E6A">
        <w:rPr>
          <w:rFonts w:ascii="Times New Roman" w:hAnsi="Times New Roman"/>
          <w:sz w:val="24"/>
          <w:szCs w:val="24"/>
        </w:rPr>
        <w:t>I</w:t>
      </w:r>
      <w:r w:rsidRPr="00864FA3">
        <w:rPr>
          <w:rFonts w:ascii="Times New Roman" w:hAnsi="Times New Roman"/>
          <w:sz w:val="24"/>
          <w:szCs w:val="24"/>
        </w:rPr>
        <w:t xml:space="preserve">X, um padre chamado </w:t>
      </w:r>
      <w:proofErr w:type="spellStart"/>
      <w:r w:rsidRPr="00864FA3">
        <w:rPr>
          <w:rFonts w:ascii="Times New Roman" w:hAnsi="Times New Roman"/>
          <w:sz w:val="24"/>
          <w:szCs w:val="24"/>
        </w:rPr>
        <w:t>Gregor</w:t>
      </w:r>
      <w:proofErr w:type="spellEnd"/>
      <w:r w:rsidRPr="00864FA3">
        <w:rPr>
          <w:rFonts w:ascii="Times New Roman" w:hAnsi="Times New Roman"/>
          <w:sz w:val="24"/>
          <w:szCs w:val="24"/>
        </w:rPr>
        <w:t xml:space="preserve"> Mendel compreendeu que este processo de transmissão de características positivas estava associado </w:t>
      </w:r>
      <w:proofErr w:type="gramStart"/>
      <w:r w:rsidR="00945B96" w:rsidRPr="00864FA3">
        <w:rPr>
          <w:rFonts w:ascii="Times New Roman" w:hAnsi="Times New Roman"/>
          <w:sz w:val="24"/>
          <w:szCs w:val="24"/>
        </w:rPr>
        <w:t>à</w:t>
      </w:r>
      <w:proofErr w:type="gramEnd"/>
      <w:r w:rsidRPr="00864FA3">
        <w:rPr>
          <w:rFonts w:ascii="Times New Roman" w:hAnsi="Times New Roman"/>
          <w:sz w:val="24"/>
          <w:szCs w:val="24"/>
        </w:rPr>
        <w:t xml:space="preserve"> uma unidade básica de informação, o Gene.</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 processo levou </w:t>
      </w:r>
      <w:r w:rsidR="00945B96" w:rsidRPr="00864FA3">
        <w:rPr>
          <w:rFonts w:ascii="Times New Roman" w:hAnsi="Times New Roman"/>
          <w:sz w:val="24"/>
          <w:szCs w:val="24"/>
        </w:rPr>
        <w:t>à</w:t>
      </w:r>
      <w:r w:rsidRPr="00864FA3">
        <w:rPr>
          <w:rFonts w:ascii="Times New Roman" w:hAnsi="Times New Roman"/>
          <w:sz w:val="24"/>
          <w:szCs w:val="24"/>
        </w:rPr>
        <w:t xml:space="preserve"> descoberta de como estas características eram fisicamente armazenadas dentro da célula</w:t>
      </w:r>
      <w:r w:rsidR="00945B96" w:rsidRPr="00864FA3">
        <w:rPr>
          <w:rFonts w:ascii="Times New Roman" w:hAnsi="Times New Roman"/>
          <w:sz w:val="24"/>
          <w:szCs w:val="24"/>
        </w:rPr>
        <w:t>,</w:t>
      </w:r>
      <w:r w:rsidRPr="00864FA3">
        <w:rPr>
          <w:rFonts w:ascii="Times New Roman" w:hAnsi="Times New Roman"/>
          <w:sz w:val="24"/>
          <w:szCs w:val="24"/>
        </w:rPr>
        <w:t xml:space="preserve"> levou quase um século para ser concluído. </w:t>
      </w:r>
      <w:r w:rsidR="006C3E6A">
        <w:rPr>
          <w:rFonts w:ascii="Times New Roman" w:hAnsi="Times New Roman"/>
          <w:sz w:val="24"/>
          <w:szCs w:val="24"/>
        </w:rPr>
        <w:t>No século XIX</w:t>
      </w:r>
      <w:r w:rsidRPr="00864FA3">
        <w:rPr>
          <w:rFonts w:ascii="Times New Roman" w:hAnsi="Times New Roman"/>
          <w:sz w:val="24"/>
          <w:szCs w:val="24"/>
        </w:rPr>
        <w:t xml:space="preserve">, o bioquímico suíço </w:t>
      </w:r>
      <w:proofErr w:type="spellStart"/>
      <w:r w:rsidRPr="00864FA3">
        <w:rPr>
          <w:rFonts w:ascii="Times New Roman" w:hAnsi="Times New Roman"/>
          <w:sz w:val="24"/>
          <w:szCs w:val="24"/>
        </w:rPr>
        <w:t>Friedtich</w:t>
      </w:r>
      <w:proofErr w:type="spellEnd"/>
      <w:r w:rsidRPr="00864FA3">
        <w:rPr>
          <w:rFonts w:ascii="Times New Roman" w:hAnsi="Times New Roman"/>
          <w:sz w:val="24"/>
          <w:szCs w:val="24"/>
        </w:rPr>
        <w:t xml:space="preserve"> </w:t>
      </w:r>
      <w:proofErr w:type="spellStart"/>
      <w:r w:rsidRPr="00864FA3">
        <w:rPr>
          <w:rFonts w:ascii="Times New Roman" w:hAnsi="Times New Roman"/>
          <w:sz w:val="24"/>
          <w:szCs w:val="24"/>
        </w:rPr>
        <w:t>Mieschner</w:t>
      </w:r>
      <w:proofErr w:type="spellEnd"/>
      <w:r w:rsidRPr="00864FA3">
        <w:rPr>
          <w:rFonts w:ascii="Times New Roman" w:hAnsi="Times New Roman"/>
          <w:sz w:val="24"/>
          <w:szCs w:val="24"/>
        </w:rPr>
        <w:t xml:space="preserve"> chegou à conclusão de que os núcleos celulares possuem várias substâncias específicas que podiam ser separadas em duas categorias principais: as proteínas e as moléculas ácidas. Substâncias desconhecidas na época que foram denominados “Ácidos Nucléicos”.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LINDEN, (2012). </w:t>
      </w:r>
      <w:r w:rsidR="00840CDD" w:rsidRPr="00864FA3">
        <w:rPr>
          <w:rFonts w:ascii="Times New Roman" w:hAnsi="Times New Roman"/>
          <w:sz w:val="24"/>
          <w:szCs w:val="24"/>
        </w:rPr>
        <w:t>No século XIX</w:t>
      </w:r>
      <w:r w:rsidRPr="00864FA3">
        <w:rPr>
          <w:rFonts w:ascii="Times New Roman" w:hAnsi="Times New Roman"/>
          <w:sz w:val="24"/>
          <w:szCs w:val="24"/>
        </w:rPr>
        <w:t>, um químico natural da R</w:t>
      </w:r>
      <w:r w:rsidR="00495EFD" w:rsidRPr="00864FA3">
        <w:rPr>
          <w:rFonts w:ascii="Times New Roman" w:hAnsi="Times New Roman"/>
          <w:sz w:val="24"/>
          <w:szCs w:val="24"/>
        </w:rPr>
        <w:t>ú</w:t>
      </w:r>
      <w:r w:rsidRPr="00864FA3">
        <w:rPr>
          <w:rFonts w:ascii="Times New Roman" w:hAnsi="Times New Roman"/>
          <w:sz w:val="24"/>
          <w:szCs w:val="24"/>
        </w:rPr>
        <w:t xml:space="preserve">ssia, </w:t>
      </w:r>
      <w:proofErr w:type="spellStart"/>
      <w:r w:rsidRPr="00864FA3">
        <w:rPr>
          <w:rFonts w:ascii="Times New Roman" w:hAnsi="Times New Roman"/>
          <w:sz w:val="24"/>
          <w:szCs w:val="24"/>
        </w:rPr>
        <w:t>Phoebus</w:t>
      </w:r>
      <w:proofErr w:type="spellEnd"/>
      <w:r w:rsidRPr="00864FA3">
        <w:rPr>
          <w:rFonts w:ascii="Times New Roman" w:hAnsi="Times New Roman"/>
          <w:sz w:val="24"/>
          <w:szCs w:val="24"/>
        </w:rPr>
        <w:t xml:space="preserve"> A. t. </w:t>
      </w:r>
      <w:proofErr w:type="spellStart"/>
      <w:r w:rsidRPr="00864FA3">
        <w:rPr>
          <w:rFonts w:ascii="Times New Roman" w:hAnsi="Times New Roman"/>
          <w:sz w:val="24"/>
          <w:szCs w:val="24"/>
        </w:rPr>
        <w:t>Levene</w:t>
      </w:r>
      <w:proofErr w:type="spellEnd"/>
      <w:r w:rsidRPr="00864FA3">
        <w:rPr>
          <w:rFonts w:ascii="Times New Roman" w:hAnsi="Times New Roman"/>
          <w:sz w:val="24"/>
          <w:szCs w:val="24"/>
        </w:rPr>
        <w:t xml:space="preserve"> identificou corretamente as riboses como açúcar de um dos dois tipos de ácidos nucléicos, o ácido ribonucleico, e certos componentes de outro ácido nucléico, o ácido </w:t>
      </w:r>
      <w:r w:rsidRPr="00864FA3">
        <w:rPr>
          <w:rStyle w:val="nfase"/>
          <w:rFonts w:ascii="Times New Roman" w:hAnsi="Times New Roman"/>
          <w:bCs/>
          <w:i w:val="0"/>
          <w:iCs w:val="0"/>
          <w:sz w:val="24"/>
          <w:szCs w:val="24"/>
          <w:shd w:val="clear" w:color="auto" w:fill="FFFFFF"/>
        </w:rPr>
        <w:t>desoxirribonucleico</w:t>
      </w:r>
      <w:r w:rsidRPr="00864FA3" w:rsidDel="00597346">
        <w:rPr>
          <w:rFonts w:ascii="Times New Roman" w:hAnsi="Times New Roman"/>
          <w:sz w:val="24"/>
          <w:szCs w:val="24"/>
        </w:rPr>
        <w:t xml:space="preserve"> </w:t>
      </w:r>
      <w:r w:rsidRPr="00864FA3">
        <w:rPr>
          <w:rFonts w:ascii="Times New Roman" w:hAnsi="Times New Roman"/>
          <w:sz w:val="24"/>
          <w:szCs w:val="24"/>
        </w:rPr>
        <w:t>(a qual descobriu em 1929), além de identificar corretamente a estrutura básica no DNA da por fosfato-açúcar-base.</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Basicamente, todo indivíduo, seja ele animal, vegetal ou mesmo organismos inferiores como vírus e bactérias, é formado por uma ou mais células, e dentro de cada uma delas o organismo possui uma cópia completa do conjunto de um ou mais cromossomos que descrevem o organismo, conjunto denominado genoma.</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Os cromossomos v</w:t>
      </w:r>
      <w:r w:rsidR="009A6761" w:rsidRPr="00864FA3">
        <w:rPr>
          <w:rFonts w:ascii="Times New Roman" w:hAnsi="Times New Roman"/>
          <w:sz w:val="24"/>
          <w:szCs w:val="24"/>
        </w:rPr>
        <w:t>e</w:t>
      </w:r>
      <w:r w:rsidRPr="00864FA3">
        <w:rPr>
          <w:rFonts w:ascii="Times New Roman" w:hAnsi="Times New Roman"/>
          <w:sz w:val="24"/>
          <w:szCs w:val="24"/>
        </w:rPr>
        <w:t>m</w:t>
      </w:r>
      <w:proofErr w:type="gramEnd"/>
      <w:r w:rsidRPr="00864FA3">
        <w:rPr>
          <w:rFonts w:ascii="Times New Roman" w:hAnsi="Times New Roman"/>
          <w:sz w:val="24"/>
          <w:szCs w:val="24"/>
        </w:rPr>
        <w:t xml:space="preserve"> em pares, sendo que o número de pares (n) varia para cada espécie. Os seres humanos possuem 23 pares de cromossomos por células. Já os burros possuem 31 e as carpas 52 pares. Um cromossomo consiste de genes, que são blocos de sequências do DNA, sendo que cada gene é uma região do DNA que tem uma posição especifica no cromossomo, chamada </w:t>
      </w:r>
      <w:proofErr w:type="spellStart"/>
      <w:r w:rsidRPr="00864FA3">
        <w:rPr>
          <w:rFonts w:ascii="Times New Roman" w:hAnsi="Times New Roman"/>
          <w:i/>
          <w:sz w:val="24"/>
          <w:szCs w:val="24"/>
        </w:rPr>
        <w:t>lucus</w:t>
      </w:r>
      <w:proofErr w:type="spellEnd"/>
      <w:r w:rsidRPr="00864FA3">
        <w:rPr>
          <w:rFonts w:ascii="Times New Roman" w:hAnsi="Times New Roman"/>
          <w:sz w:val="24"/>
          <w:szCs w:val="24"/>
        </w:rPr>
        <w:t>.</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lastRenderedPageBreak/>
        <w:t>Segundo LINDEN, (2012). A relação entre o DNA e as proteínas</w:t>
      </w:r>
      <w:r w:rsidR="009A6761" w:rsidRPr="00864FA3">
        <w:rPr>
          <w:rFonts w:ascii="Times New Roman" w:hAnsi="Times New Roman"/>
          <w:sz w:val="24"/>
          <w:szCs w:val="24"/>
        </w:rPr>
        <w:t>,</w:t>
      </w:r>
      <w:r w:rsidRPr="00864FA3">
        <w:rPr>
          <w:rFonts w:ascii="Times New Roman" w:hAnsi="Times New Roman"/>
          <w:sz w:val="24"/>
          <w:szCs w:val="24"/>
        </w:rPr>
        <w:t xml:space="preserve"> é descrita pelo dogma central da biologia. Este afirma que uma sequência de DNA, que contém toda a informação necessária para se autorreplicar, é transcrita em RNA e esta, posteriormente traduzida para a proteína, como é visto na figura 1.</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4386D" w:rsidRPr="00864FA3" w:rsidRDefault="006944FF" w:rsidP="00734C9D">
      <w:pPr>
        <w:pStyle w:val="SemEspaamento"/>
        <w:keepNext/>
        <w:spacing w:line="360" w:lineRule="auto"/>
        <w:ind w:firstLine="709"/>
        <w:jc w:val="center"/>
        <w:rPr>
          <w:rFonts w:ascii="Times New Roman" w:hAnsi="Times New Roman"/>
        </w:rPr>
      </w:pPr>
      <w:r w:rsidRPr="00864FA3">
        <w:rPr>
          <w:rFonts w:ascii="Times New Roman" w:hAnsi="Times New Roman"/>
          <w:sz w:val="24"/>
          <w:szCs w:val="24"/>
        </w:rPr>
        <w:br/>
      </w:r>
      <w:r w:rsidRPr="00864FA3">
        <w:rPr>
          <w:rFonts w:ascii="Times New Roman" w:hAnsi="Times New Roman"/>
          <w:noProof/>
          <w:sz w:val="24"/>
          <w:szCs w:val="24"/>
          <w:lang w:eastAsia="pt-BR"/>
        </w:rPr>
        <w:drawing>
          <wp:inline distT="0" distB="0" distL="0" distR="0">
            <wp:extent cx="4619625" cy="1524000"/>
            <wp:effectExtent l="19050" t="19050" r="28575" b="190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4619625" cy="1524000"/>
                    </a:xfrm>
                    <a:prstGeom prst="rect">
                      <a:avLst/>
                    </a:prstGeom>
                    <a:ln>
                      <a:solidFill>
                        <a:schemeClr val="tx1"/>
                      </a:solidFill>
                    </a:ln>
                  </pic:spPr>
                </pic:pic>
              </a:graphicData>
            </a:graphic>
          </wp:inline>
        </w:drawing>
      </w:r>
    </w:p>
    <w:p w:rsidR="006944FF" w:rsidRPr="00864FA3" w:rsidRDefault="00C4386D" w:rsidP="00734C9D">
      <w:pPr>
        <w:pStyle w:val="Legenda"/>
        <w:tabs>
          <w:tab w:val="center" w:pos="4535"/>
          <w:tab w:val="left" w:pos="7237"/>
        </w:tabs>
        <w:spacing w:line="360" w:lineRule="auto"/>
        <w:rPr>
          <w:rFonts w:ascii="Times New Roman" w:hAnsi="Times New Roman"/>
          <w:sz w:val="20"/>
          <w:szCs w:val="20"/>
        </w:rPr>
      </w:pPr>
      <w:r w:rsidRPr="00864FA3">
        <w:rPr>
          <w:rFonts w:ascii="Times New Roman" w:hAnsi="Times New Roman"/>
        </w:rPr>
        <w:tab/>
      </w:r>
      <w:bookmarkStart w:id="856" w:name="_Toc374447967"/>
      <w:r w:rsidRPr="00864FA3">
        <w:rPr>
          <w:rFonts w:ascii="Times New Roman" w:hAnsi="Times New Roman"/>
          <w:color w:val="auto"/>
          <w:sz w:val="20"/>
          <w:szCs w:val="20"/>
        </w:rPr>
        <w:t xml:space="preserve">Figura </w:t>
      </w:r>
      <w:r w:rsidR="00766438" w:rsidRPr="00864FA3">
        <w:rPr>
          <w:rFonts w:ascii="Times New Roman" w:hAnsi="Times New Roman"/>
          <w:color w:val="auto"/>
          <w:sz w:val="20"/>
          <w:szCs w:val="20"/>
        </w:rPr>
        <w:fldChar w:fldCharType="begin"/>
      </w:r>
      <w:r w:rsidR="00C06473" w:rsidRPr="00864FA3">
        <w:rPr>
          <w:rFonts w:ascii="Times New Roman" w:hAnsi="Times New Roman"/>
          <w:color w:val="auto"/>
          <w:sz w:val="20"/>
          <w:szCs w:val="20"/>
        </w:rPr>
        <w:instrText xml:space="preserve"> SEQ Figura \* ARABIC </w:instrText>
      </w:r>
      <w:r w:rsidR="00766438" w:rsidRPr="00864FA3">
        <w:rPr>
          <w:rFonts w:ascii="Times New Roman" w:hAnsi="Times New Roman"/>
          <w:color w:val="auto"/>
          <w:sz w:val="20"/>
          <w:szCs w:val="20"/>
        </w:rPr>
        <w:fldChar w:fldCharType="separate"/>
      </w:r>
      <w:r w:rsidR="00F44E29">
        <w:rPr>
          <w:rFonts w:ascii="Times New Roman" w:hAnsi="Times New Roman"/>
          <w:noProof/>
          <w:color w:val="auto"/>
          <w:sz w:val="20"/>
          <w:szCs w:val="20"/>
        </w:rPr>
        <w:t>1</w:t>
      </w:r>
      <w:r w:rsidR="00766438" w:rsidRPr="00864FA3">
        <w:rPr>
          <w:rFonts w:ascii="Times New Roman" w:hAnsi="Times New Roman"/>
          <w:noProof/>
          <w:color w:val="auto"/>
          <w:sz w:val="20"/>
          <w:szCs w:val="20"/>
        </w:rPr>
        <w:fldChar w:fldCharType="end"/>
      </w:r>
      <w:r w:rsidRPr="00864FA3">
        <w:rPr>
          <w:rFonts w:ascii="Times New Roman" w:hAnsi="Times New Roman"/>
          <w:color w:val="auto"/>
          <w:sz w:val="20"/>
          <w:szCs w:val="20"/>
        </w:rPr>
        <w:t xml:space="preserve"> - Relação entre DNA e RNA</w:t>
      </w:r>
      <w:bookmarkEnd w:id="856"/>
      <w:r w:rsidRPr="00864FA3">
        <w:rPr>
          <w:rFonts w:ascii="Times New Roman" w:hAnsi="Times New Roman"/>
          <w:color w:val="auto"/>
          <w:sz w:val="20"/>
          <w:szCs w:val="20"/>
        </w:rPr>
        <w:t xml:space="preserve"> </w:t>
      </w:r>
      <w:r w:rsidRPr="00864FA3">
        <w:rPr>
          <w:rFonts w:ascii="Times New Roman" w:hAnsi="Times New Roman"/>
          <w:sz w:val="20"/>
          <w:szCs w:val="20"/>
        </w:rPr>
        <w:tab/>
      </w:r>
    </w:p>
    <w:p w:rsidR="006944FF" w:rsidRPr="00864FA3" w:rsidRDefault="006944FF" w:rsidP="00734C9D">
      <w:pPr>
        <w:pStyle w:val="SemEspaamento"/>
        <w:spacing w:line="360" w:lineRule="auto"/>
        <w:jc w:val="center"/>
        <w:rPr>
          <w:rFonts w:ascii="Times New Roman" w:hAnsi="Times New Roman"/>
          <w:sz w:val="20"/>
          <w:szCs w:val="20"/>
        </w:rPr>
      </w:pPr>
      <w:bookmarkStart w:id="857" w:name="_Toc373185642"/>
      <w:r w:rsidRPr="00864FA3">
        <w:rPr>
          <w:rFonts w:ascii="Times New Roman" w:hAnsi="Times New Roman"/>
          <w:sz w:val="20"/>
          <w:szCs w:val="20"/>
        </w:rPr>
        <w:t>(</w:t>
      </w:r>
      <w:r w:rsidR="004B6E70" w:rsidRPr="00864FA3">
        <w:rPr>
          <w:rFonts w:ascii="Times New Roman" w:hAnsi="Times New Roman"/>
          <w:sz w:val="20"/>
          <w:szCs w:val="20"/>
        </w:rPr>
        <w:t>FONTE</w:t>
      </w:r>
      <w:r w:rsidRPr="00864FA3">
        <w:rPr>
          <w:rFonts w:ascii="Times New Roman" w:hAnsi="Times New Roman"/>
          <w:sz w:val="20"/>
          <w:szCs w:val="20"/>
        </w:rPr>
        <w:t>: LINDEN, 2012)</w:t>
      </w:r>
      <w:bookmarkEnd w:id="857"/>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Um conjunto específico de genes no genoma é chamado de genótipo. O genótipo é </w:t>
      </w:r>
      <w:proofErr w:type="gramStart"/>
      <w:r w:rsidRPr="00864FA3">
        <w:rPr>
          <w:rFonts w:ascii="Times New Roman" w:hAnsi="Times New Roman"/>
          <w:sz w:val="24"/>
          <w:szCs w:val="24"/>
        </w:rPr>
        <w:t>a</w:t>
      </w:r>
      <w:proofErr w:type="gramEnd"/>
      <w:r w:rsidRPr="00864FA3">
        <w:rPr>
          <w:rFonts w:ascii="Times New Roman" w:hAnsi="Times New Roman"/>
          <w:sz w:val="24"/>
          <w:szCs w:val="24"/>
        </w:rPr>
        <w:t xml:space="preserve"> base do fenótipo, que por sua vez é a expressão das características físicas e mentais codificadas pelos genes e modificadas pelo ambiente, como cor dos olhos, inteligência etc. Assim pode-se concluir que o DNA do ser humano codifica toda a informação necessária para descrevê-lo, mas esta informação está sob o controle de uma grande rede de regulação genética que, associada às condições ambientais, geram as proteínas nas quantidades certas.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LINDEN, (2012). Tudo isso se perderia se não </w:t>
      </w:r>
      <w:r w:rsidR="006C3E6A">
        <w:rPr>
          <w:rFonts w:ascii="Times New Roman" w:hAnsi="Times New Roman"/>
          <w:sz w:val="24"/>
          <w:szCs w:val="24"/>
        </w:rPr>
        <w:t>puder</w:t>
      </w:r>
      <w:r w:rsidRPr="00864FA3">
        <w:rPr>
          <w:rFonts w:ascii="Times New Roman" w:hAnsi="Times New Roman"/>
          <w:sz w:val="24"/>
          <w:szCs w:val="24"/>
        </w:rPr>
        <w:t xml:space="preserve"> transmiti-la de geração para geração. Esta transmissão é realizada através da reprodução existente na natureza de formas distintas: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Assexuada: típicas de organismos inferiores, como bactérias;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Sexuada: exige a presença de dois organismos para que ocorra, na maioria dos casos de sexo oposto, para que aja a troca de material genético;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A reprodução sexuada é </w:t>
      </w:r>
      <w:r w:rsidR="0041194F" w:rsidRPr="00864FA3">
        <w:rPr>
          <w:rFonts w:ascii="Times New Roman" w:hAnsi="Times New Roman"/>
          <w:sz w:val="24"/>
          <w:szCs w:val="24"/>
        </w:rPr>
        <w:t>à</w:t>
      </w:r>
      <w:r w:rsidRPr="00864FA3">
        <w:rPr>
          <w:rFonts w:ascii="Times New Roman" w:hAnsi="Times New Roman"/>
          <w:sz w:val="24"/>
          <w:szCs w:val="24"/>
        </w:rPr>
        <w:t xml:space="preserve"> base dos </w:t>
      </w:r>
      <w:proofErr w:type="spellStart"/>
      <w:r w:rsidRPr="00864FA3">
        <w:rPr>
          <w:rFonts w:ascii="Times New Roman" w:hAnsi="Times New Roman"/>
          <w:sz w:val="24"/>
          <w:szCs w:val="24"/>
        </w:rPr>
        <w:t>GAs</w:t>
      </w:r>
      <w:proofErr w:type="spellEnd"/>
      <w:r w:rsidRPr="00864FA3">
        <w:rPr>
          <w:rFonts w:ascii="Times New Roman" w:hAnsi="Times New Roman"/>
          <w:sz w:val="24"/>
          <w:szCs w:val="24"/>
        </w:rPr>
        <w:t>.</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Nos organismo que utilizam a reprodução sexuada, como os humanos e as moscas cada progenitor fornece um pedaço de material genético chamado gametas. Estes gametas são resultado de um processo denominado </w:t>
      </w:r>
      <w:r w:rsidRPr="00864FA3">
        <w:rPr>
          <w:rFonts w:ascii="Times New Roman" w:hAnsi="Times New Roman"/>
          <w:i/>
          <w:sz w:val="24"/>
          <w:szCs w:val="24"/>
        </w:rPr>
        <w:t xml:space="preserve">crossing-over </w:t>
      </w:r>
      <w:r w:rsidRPr="00864FA3">
        <w:rPr>
          <w:rFonts w:ascii="Times New Roman" w:hAnsi="Times New Roman"/>
          <w:sz w:val="24"/>
          <w:szCs w:val="24"/>
        </w:rPr>
        <w:t xml:space="preserve">ou </w:t>
      </w:r>
      <w:r w:rsidRPr="00864FA3">
        <w:rPr>
          <w:rFonts w:ascii="Times New Roman" w:hAnsi="Times New Roman"/>
          <w:i/>
          <w:sz w:val="24"/>
          <w:szCs w:val="24"/>
        </w:rPr>
        <w:t>crossover</w:t>
      </w:r>
      <w:r w:rsidRPr="00864FA3">
        <w:rPr>
          <w:rFonts w:ascii="Times New Roman" w:hAnsi="Times New Roman"/>
          <w:sz w:val="24"/>
          <w:szCs w:val="24"/>
        </w:rPr>
        <w:t>, demonstrado na figura 2, que permitem que os filhos herdem características de seus pais.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lastRenderedPageBreak/>
        <w:t xml:space="preserve">Processo inicia com a duplicação dos cromossomos. Após serem duplicados, os cromossomos realizam o </w:t>
      </w:r>
      <w:r w:rsidRPr="00864FA3">
        <w:rPr>
          <w:rFonts w:ascii="Times New Roman" w:hAnsi="Times New Roman"/>
          <w:i/>
          <w:sz w:val="24"/>
          <w:szCs w:val="24"/>
        </w:rPr>
        <w:t>crossover</w:t>
      </w:r>
      <w:r w:rsidRPr="00864FA3">
        <w:rPr>
          <w:rFonts w:ascii="Times New Roman" w:hAnsi="Times New Roman"/>
          <w:sz w:val="24"/>
          <w:szCs w:val="24"/>
        </w:rPr>
        <w:t xml:space="preserve">, processo no qual um pedaço de cada cromossomo é trocado como seu par. Após este processo, tem-se </w:t>
      </w:r>
      <w:proofErr w:type="gramStart"/>
      <w:r w:rsidRPr="00864FA3">
        <w:rPr>
          <w:rFonts w:ascii="Times New Roman" w:hAnsi="Times New Roman"/>
          <w:sz w:val="24"/>
          <w:szCs w:val="24"/>
        </w:rPr>
        <w:t>4</w:t>
      </w:r>
      <w:proofErr w:type="gramEnd"/>
      <w:r w:rsidRPr="00864FA3">
        <w:rPr>
          <w:rFonts w:ascii="Times New Roman" w:hAnsi="Times New Roman"/>
          <w:sz w:val="24"/>
          <w:szCs w:val="24"/>
        </w:rPr>
        <w:t xml:space="preserve"> cromossomos potencialmente diferentes que são separados para os gametas</w:t>
      </w:r>
      <w:r w:rsidR="00E03102" w:rsidRPr="00864FA3">
        <w:rPr>
          <w:rFonts w:ascii="Times New Roman" w:hAnsi="Times New Roman"/>
          <w:sz w:val="24"/>
          <w:szCs w:val="24"/>
        </w:rPr>
        <w:t>, c</w:t>
      </w:r>
      <w:r w:rsidRPr="00864FA3">
        <w:rPr>
          <w:rFonts w:ascii="Times New Roman" w:hAnsi="Times New Roman"/>
          <w:sz w:val="24"/>
          <w:szCs w:val="24"/>
        </w:rPr>
        <w:t>onforme figura 2.</w:t>
      </w:r>
    </w:p>
    <w:p w:rsidR="0041194F" w:rsidRPr="00864FA3" w:rsidRDefault="0041194F" w:rsidP="00734C9D">
      <w:pPr>
        <w:pStyle w:val="SemEspaamento"/>
        <w:spacing w:line="360" w:lineRule="auto"/>
        <w:ind w:firstLine="709"/>
        <w:jc w:val="both"/>
        <w:rPr>
          <w:rFonts w:ascii="Times New Roman" w:hAnsi="Times New Roman"/>
          <w:sz w:val="24"/>
          <w:szCs w:val="24"/>
        </w:rPr>
      </w:pPr>
    </w:p>
    <w:p w:rsidR="00C4386D" w:rsidRPr="00864FA3" w:rsidRDefault="006944FF" w:rsidP="00734C9D">
      <w:pPr>
        <w:pStyle w:val="SemEspaamento"/>
        <w:keepNext/>
        <w:spacing w:line="360" w:lineRule="auto"/>
        <w:ind w:firstLine="709"/>
        <w:jc w:val="center"/>
        <w:rPr>
          <w:rFonts w:ascii="Times New Roman" w:hAnsi="Times New Roman"/>
        </w:rPr>
      </w:pPr>
      <w:r w:rsidRPr="00864FA3">
        <w:rPr>
          <w:rFonts w:ascii="Times New Roman" w:hAnsi="Times New Roman"/>
          <w:noProof/>
          <w:sz w:val="24"/>
          <w:szCs w:val="24"/>
          <w:lang w:eastAsia="pt-BR"/>
        </w:rPr>
        <w:drawing>
          <wp:inline distT="0" distB="0" distL="0" distR="0">
            <wp:extent cx="4229100" cy="3524250"/>
            <wp:effectExtent l="19050" t="19050" r="19050" b="190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229100" cy="3524250"/>
                    </a:xfrm>
                    <a:prstGeom prst="rect">
                      <a:avLst/>
                    </a:prstGeom>
                    <a:ln>
                      <a:solidFill>
                        <a:schemeClr val="tx1"/>
                      </a:solidFill>
                    </a:ln>
                  </pic:spPr>
                </pic:pic>
              </a:graphicData>
            </a:graphic>
          </wp:inline>
        </w:drawing>
      </w:r>
    </w:p>
    <w:p w:rsidR="006944FF" w:rsidRPr="00864FA3" w:rsidRDefault="00C4386D" w:rsidP="00734C9D">
      <w:pPr>
        <w:pStyle w:val="Legenda"/>
        <w:spacing w:line="360" w:lineRule="auto"/>
        <w:jc w:val="center"/>
        <w:rPr>
          <w:rFonts w:ascii="Times New Roman" w:hAnsi="Times New Roman"/>
          <w:color w:val="auto"/>
          <w:sz w:val="20"/>
          <w:szCs w:val="20"/>
        </w:rPr>
      </w:pPr>
      <w:bookmarkStart w:id="858" w:name="_Toc374447968"/>
      <w:r w:rsidRPr="00864FA3">
        <w:rPr>
          <w:rFonts w:ascii="Times New Roman" w:hAnsi="Times New Roman"/>
          <w:color w:val="auto"/>
          <w:sz w:val="20"/>
          <w:szCs w:val="20"/>
        </w:rPr>
        <w:t xml:space="preserve">Figura </w:t>
      </w:r>
      <w:r w:rsidR="00766438" w:rsidRPr="00864FA3">
        <w:rPr>
          <w:rFonts w:ascii="Times New Roman" w:hAnsi="Times New Roman"/>
          <w:color w:val="auto"/>
          <w:sz w:val="20"/>
          <w:szCs w:val="20"/>
        </w:rPr>
        <w:fldChar w:fldCharType="begin"/>
      </w:r>
      <w:r w:rsidR="00C06473" w:rsidRPr="00864FA3">
        <w:rPr>
          <w:rFonts w:ascii="Times New Roman" w:hAnsi="Times New Roman"/>
          <w:color w:val="auto"/>
          <w:sz w:val="20"/>
          <w:szCs w:val="20"/>
        </w:rPr>
        <w:instrText xml:space="preserve"> SEQ Figura \* ARABIC </w:instrText>
      </w:r>
      <w:r w:rsidR="00766438" w:rsidRPr="00864FA3">
        <w:rPr>
          <w:rFonts w:ascii="Times New Roman" w:hAnsi="Times New Roman"/>
          <w:color w:val="auto"/>
          <w:sz w:val="20"/>
          <w:szCs w:val="20"/>
        </w:rPr>
        <w:fldChar w:fldCharType="separate"/>
      </w:r>
      <w:r w:rsidR="00F44E29">
        <w:rPr>
          <w:rFonts w:ascii="Times New Roman" w:hAnsi="Times New Roman"/>
          <w:noProof/>
          <w:color w:val="auto"/>
          <w:sz w:val="20"/>
          <w:szCs w:val="20"/>
        </w:rPr>
        <w:t>2</w:t>
      </w:r>
      <w:r w:rsidR="00766438" w:rsidRPr="00864FA3">
        <w:rPr>
          <w:rFonts w:ascii="Times New Roman" w:hAnsi="Times New Roman"/>
          <w:noProof/>
          <w:color w:val="auto"/>
          <w:sz w:val="20"/>
          <w:szCs w:val="20"/>
        </w:rPr>
        <w:fldChar w:fldCharType="end"/>
      </w:r>
      <w:r w:rsidRPr="00864FA3">
        <w:rPr>
          <w:rFonts w:ascii="Times New Roman" w:hAnsi="Times New Roman"/>
          <w:color w:val="auto"/>
          <w:sz w:val="20"/>
          <w:szCs w:val="20"/>
        </w:rPr>
        <w:t xml:space="preserve"> - Processo completo de </w:t>
      </w:r>
      <w:r w:rsidRPr="00864FA3">
        <w:rPr>
          <w:rFonts w:ascii="Times New Roman" w:hAnsi="Times New Roman"/>
          <w:i/>
          <w:color w:val="auto"/>
          <w:sz w:val="20"/>
          <w:szCs w:val="20"/>
        </w:rPr>
        <w:t>crossove</w:t>
      </w:r>
      <w:r w:rsidR="00C60743" w:rsidRPr="00864FA3">
        <w:rPr>
          <w:rFonts w:ascii="Times New Roman" w:hAnsi="Times New Roman"/>
          <w:i/>
          <w:color w:val="auto"/>
          <w:sz w:val="20"/>
          <w:szCs w:val="20"/>
        </w:rPr>
        <w:t>r</w:t>
      </w:r>
      <w:bookmarkEnd w:id="858"/>
    </w:p>
    <w:p w:rsidR="006944FF" w:rsidRPr="00864FA3" w:rsidRDefault="00C4386D" w:rsidP="00734C9D">
      <w:pPr>
        <w:pStyle w:val="SemEspaamento"/>
        <w:spacing w:line="360" w:lineRule="auto"/>
        <w:ind w:firstLine="709"/>
        <w:jc w:val="center"/>
        <w:rPr>
          <w:rFonts w:ascii="Times New Roman" w:hAnsi="Times New Roman"/>
          <w:sz w:val="20"/>
          <w:szCs w:val="20"/>
        </w:rPr>
      </w:pPr>
      <w:bookmarkStart w:id="859" w:name="_Toc373185643"/>
      <w:r w:rsidRPr="00864FA3">
        <w:rPr>
          <w:rFonts w:ascii="Times New Roman" w:hAnsi="Times New Roman"/>
          <w:sz w:val="20"/>
          <w:szCs w:val="20"/>
        </w:rPr>
        <w:t xml:space="preserve"> </w:t>
      </w:r>
      <w:r w:rsidR="006944FF" w:rsidRPr="00864FA3">
        <w:rPr>
          <w:rFonts w:ascii="Times New Roman" w:hAnsi="Times New Roman"/>
          <w:sz w:val="20"/>
          <w:szCs w:val="20"/>
        </w:rPr>
        <w:t>(</w:t>
      </w:r>
      <w:r w:rsidR="004B6E70" w:rsidRPr="00864FA3">
        <w:rPr>
          <w:rFonts w:ascii="Times New Roman" w:hAnsi="Times New Roman"/>
          <w:sz w:val="20"/>
          <w:szCs w:val="20"/>
        </w:rPr>
        <w:t>FONTE</w:t>
      </w:r>
      <w:r w:rsidR="006944FF" w:rsidRPr="00864FA3">
        <w:rPr>
          <w:rFonts w:ascii="Times New Roman" w:hAnsi="Times New Roman"/>
          <w:sz w:val="20"/>
          <w:szCs w:val="20"/>
        </w:rPr>
        <w:t>: LINDEN, 2012)</w:t>
      </w:r>
      <w:bookmarkEnd w:id="859"/>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 processo </w:t>
      </w:r>
      <w:r w:rsidRPr="00864FA3">
        <w:rPr>
          <w:rFonts w:ascii="Times New Roman" w:hAnsi="Times New Roman"/>
          <w:i/>
          <w:sz w:val="24"/>
          <w:szCs w:val="24"/>
        </w:rPr>
        <w:t xml:space="preserve">crossover </w:t>
      </w:r>
      <w:r w:rsidRPr="00864FA3">
        <w:rPr>
          <w:rFonts w:ascii="Times New Roman" w:hAnsi="Times New Roman"/>
          <w:sz w:val="24"/>
          <w:szCs w:val="24"/>
        </w:rPr>
        <w:t xml:space="preserve">recebe este nome porque fisicamente um cromossomo se cruza sobre o outro para realizar a operação, conforme pode ser visto na figura </w:t>
      </w:r>
      <w:r w:rsidR="00E31F70" w:rsidRPr="00864FA3">
        <w:rPr>
          <w:rFonts w:ascii="Times New Roman" w:hAnsi="Times New Roman"/>
          <w:sz w:val="24"/>
          <w:szCs w:val="24"/>
        </w:rPr>
        <w:t>2</w:t>
      </w:r>
      <w:r w:rsidRPr="00864FA3">
        <w:rPr>
          <w:rFonts w:ascii="Times New Roman" w:hAnsi="Times New Roman"/>
          <w:sz w:val="24"/>
          <w:szCs w:val="24"/>
        </w:rPr>
        <w:t>. O cruzamento mostrado troca os cromossomos em apenas um ponto, mas ele foi assim desenhado apenas para facilitar a compreensão. Na realidade, os cromossomos podem ser cruzados em vários pontos e trocar vários genes ao mesmo tempo.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LINDEN, (2012). É importante considerar também que o processo de replicação do DNA é exatamente complexo. Pequenos erros podem ocorrer ao logo do tempo, gerando mutação dentro do código genético. Além dos erros, estas mutações podem ser causadas por fatores aleatórios, tais como, a presença de radiação ambiente, causando pequenas mudanças nos genes dos indivíduos. Estas mutações podem ser boas ou ruins ao organismo exposto.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lastRenderedPageBreak/>
        <w:t>Felizmente existem mecanismos de correção que garantem que a taxa de mutação seja muito baixa. Afinal, as células estão sobre ação de fatores exógenos que as induzem à mutação e erros o tempo inteiro. Conforme figura 3.</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4386D" w:rsidRPr="00864FA3" w:rsidRDefault="006944FF" w:rsidP="00734C9D">
      <w:pPr>
        <w:pStyle w:val="SemEspaamento"/>
        <w:keepNext/>
        <w:spacing w:line="360" w:lineRule="auto"/>
        <w:ind w:firstLine="709"/>
        <w:jc w:val="center"/>
        <w:rPr>
          <w:rFonts w:ascii="Times New Roman" w:hAnsi="Times New Roman"/>
        </w:rPr>
      </w:pPr>
      <w:r w:rsidRPr="00864FA3">
        <w:rPr>
          <w:rFonts w:ascii="Times New Roman" w:hAnsi="Times New Roman"/>
          <w:noProof/>
          <w:sz w:val="24"/>
          <w:szCs w:val="24"/>
          <w:lang w:eastAsia="pt-BR"/>
        </w:rPr>
        <w:drawing>
          <wp:inline distT="0" distB="0" distL="0" distR="0">
            <wp:extent cx="1790700" cy="2000250"/>
            <wp:effectExtent l="19050" t="19050" r="19050" b="190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1790700" cy="2000250"/>
                    </a:xfrm>
                    <a:prstGeom prst="rect">
                      <a:avLst/>
                    </a:prstGeom>
                    <a:ln>
                      <a:solidFill>
                        <a:schemeClr val="tx1"/>
                      </a:solidFill>
                    </a:ln>
                  </pic:spPr>
                </pic:pic>
              </a:graphicData>
            </a:graphic>
          </wp:inline>
        </w:drawing>
      </w:r>
    </w:p>
    <w:p w:rsidR="006944FF" w:rsidRPr="00864FA3" w:rsidRDefault="00C4386D" w:rsidP="00734C9D">
      <w:pPr>
        <w:pStyle w:val="Legenda"/>
        <w:spacing w:line="360" w:lineRule="auto"/>
        <w:jc w:val="center"/>
        <w:rPr>
          <w:rFonts w:ascii="Times New Roman" w:hAnsi="Times New Roman"/>
          <w:sz w:val="20"/>
          <w:szCs w:val="20"/>
        </w:rPr>
      </w:pPr>
      <w:bookmarkStart w:id="860" w:name="_Toc374447969"/>
      <w:r w:rsidRPr="00864FA3">
        <w:rPr>
          <w:rFonts w:ascii="Times New Roman" w:hAnsi="Times New Roman"/>
          <w:color w:val="auto"/>
          <w:sz w:val="20"/>
          <w:szCs w:val="20"/>
        </w:rPr>
        <w:t xml:space="preserve">Figura </w:t>
      </w:r>
      <w:r w:rsidR="00766438" w:rsidRPr="00864FA3">
        <w:rPr>
          <w:rFonts w:ascii="Times New Roman" w:hAnsi="Times New Roman"/>
          <w:color w:val="auto"/>
          <w:sz w:val="20"/>
          <w:szCs w:val="20"/>
        </w:rPr>
        <w:fldChar w:fldCharType="begin"/>
      </w:r>
      <w:r w:rsidR="00C06473" w:rsidRPr="00864FA3">
        <w:rPr>
          <w:rFonts w:ascii="Times New Roman" w:hAnsi="Times New Roman"/>
          <w:color w:val="auto"/>
          <w:sz w:val="20"/>
          <w:szCs w:val="20"/>
        </w:rPr>
        <w:instrText xml:space="preserve"> SEQ Figura \* ARABIC </w:instrText>
      </w:r>
      <w:r w:rsidR="00766438" w:rsidRPr="00864FA3">
        <w:rPr>
          <w:rFonts w:ascii="Times New Roman" w:hAnsi="Times New Roman"/>
          <w:color w:val="auto"/>
          <w:sz w:val="20"/>
          <w:szCs w:val="20"/>
        </w:rPr>
        <w:fldChar w:fldCharType="separate"/>
      </w:r>
      <w:r w:rsidR="00F44E29">
        <w:rPr>
          <w:rFonts w:ascii="Times New Roman" w:hAnsi="Times New Roman"/>
          <w:noProof/>
          <w:color w:val="auto"/>
          <w:sz w:val="20"/>
          <w:szCs w:val="20"/>
        </w:rPr>
        <w:t>3</w:t>
      </w:r>
      <w:r w:rsidR="00766438" w:rsidRPr="00864FA3">
        <w:rPr>
          <w:rFonts w:ascii="Times New Roman" w:hAnsi="Times New Roman"/>
          <w:noProof/>
          <w:color w:val="auto"/>
          <w:sz w:val="20"/>
          <w:szCs w:val="20"/>
        </w:rPr>
        <w:fldChar w:fldCharType="end"/>
      </w:r>
      <w:r w:rsidRPr="00864FA3">
        <w:rPr>
          <w:rFonts w:ascii="Times New Roman" w:hAnsi="Times New Roman"/>
          <w:color w:val="auto"/>
          <w:sz w:val="20"/>
          <w:szCs w:val="20"/>
        </w:rPr>
        <w:t xml:space="preserve"> - Dois cromossomos realizando o </w:t>
      </w:r>
      <w:r w:rsidRPr="00864FA3">
        <w:rPr>
          <w:rFonts w:ascii="Times New Roman" w:hAnsi="Times New Roman"/>
          <w:i/>
          <w:color w:val="auto"/>
          <w:sz w:val="20"/>
          <w:szCs w:val="20"/>
        </w:rPr>
        <w:t>crossover</w:t>
      </w:r>
      <w:bookmarkEnd w:id="860"/>
    </w:p>
    <w:p w:rsidR="006944FF" w:rsidRPr="00864FA3" w:rsidRDefault="00C4386D" w:rsidP="00734C9D">
      <w:pPr>
        <w:pStyle w:val="SemEspaamento"/>
        <w:spacing w:line="360" w:lineRule="auto"/>
        <w:ind w:firstLine="709"/>
        <w:jc w:val="center"/>
        <w:rPr>
          <w:rFonts w:ascii="Times New Roman" w:hAnsi="Times New Roman"/>
          <w:sz w:val="20"/>
          <w:szCs w:val="20"/>
        </w:rPr>
      </w:pPr>
      <w:bookmarkStart w:id="861" w:name="_Toc373185644"/>
      <w:r w:rsidRPr="00864FA3">
        <w:rPr>
          <w:rFonts w:ascii="Times New Roman" w:hAnsi="Times New Roman"/>
          <w:sz w:val="20"/>
          <w:szCs w:val="20"/>
        </w:rPr>
        <w:t xml:space="preserve"> </w:t>
      </w:r>
      <w:r w:rsidR="006944FF" w:rsidRPr="00864FA3">
        <w:rPr>
          <w:rFonts w:ascii="Times New Roman" w:hAnsi="Times New Roman"/>
          <w:sz w:val="20"/>
          <w:szCs w:val="20"/>
        </w:rPr>
        <w:t>(</w:t>
      </w:r>
      <w:r w:rsidR="004B6E70" w:rsidRPr="00864FA3">
        <w:rPr>
          <w:rFonts w:ascii="Times New Roman" w:hAnsi="Times New Roman"/>
          <w:sz w:val="20"/>
          <w:szCs w:val="20"/>
        </w:rPr>
        <w:t>FONTE</w:t>
      </w:r>
      <w:r w:rsidR="006944FF" w:rsidRPr="00864FA3">
        <w:rPr>
          <w:rFonts w:ascii="Times New Roman" w:hAnsi="Times New Roman"/>
          <w:sz w:val="20"/>
          <w:szCs w:val="20"/>
        </w:rPr>
        <w:t>: LINDEN, 2012)</w:t>
      </w:r>
      <w:bookmarkEnd w:id="861"/>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Para entender como o maquinário celular é eficiente para manter o DNA intacto, basta comparar taxa de erros entre os vários serviços existentes no mundo.</w:t>
      </w:r>
    </w:p>
    <w:p w:rsidR="00734C9D" w:rsidRPr="00864FA3" w:rsidRDefault="00734C9D"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0"/>
          <w:numId w:val="55"/>
        </w:numPr>
        <w:spacing w:line="360" w:lineRule="auto"/>
        <w:jc w:val="both"/>
        <w:rPr>
          <w:rFonts w:ascii="Times New Roman" w:hAnsi="Times New Roman"/>
          <w:sz w:val="24"/>
          <w:szCs w:val="24"/>
        </w:rPr>
      </w:pPr>
      <w:r w:rsidRPr="00864FA3">
        <w:rPr>
          <w:rFonts w:ascii="Times New Roman" w:hAnsi="Times New Roman"/>
          <w:sz w:val="24"/>
          <w:szCs w:val="24"/>
        </w:rPr>
        <w:t>Correio nos EUA: 13 entregas atrasadas a cada 100;</w:t>
      </w:r>
    </w:p>
    <w:p w:rsidR="006944FF" w:rsidRPr="00864FA3" w:rsidRDefault="006944FF" w:rsidP="00734C9D">
      <w:pPr>
        <w:pStyle w:val="SemEspaamento"/>
        <w:numPr>
          <w:ilvl w:val="0"/>
          <w:numId w:val="55"/>
        </w:numPr>
        <w:spacing w:line="360" w:lineRule="auto"/>
        <w:jc w:val="both"/>
        <w:rPr>
          <w:rFonts w:ascii="Times New Roman" w:hAnsi="Times New Roman"/>
          <w:sz w:val="24"/>
          <w:szCs w:val="24"/>
        </w:rPr>
      </w:pPr>
      <w:r w:rsidRPr="00864FA3">
        <w:rPr>
          <w:rFonts w:ascii="Times New Roman" w:hAnsi="Times New Roman"/>
          <w:sz w:val="24"/>
          <w:szCs w:val="24"/>
        </w:rPr>
        <w:t xml:space="preserve">Bagagem de avião: </w:t>
      </w:r>
      <w:proofErr w:type="gramStart"/>
      <w:r w:rsidRPr="00864FA3">
        <w:rPr>
          <w:rFonts w:ascii="Times New Roman" w:hAnsi="Times New Roman"/>
          <w:sz w:val="24"/>
          <w:szCs w:val="24"/>
        </w:rPr>
        <w:t>1</w:t>
      </w:r>
      <w:proofErr w:type="gramEnd"/>
      <w:r w:rsidRPr="00864FA3">
        <w:rPr>
          <w:rFonts w:ascii="Times New Roman" w:hAnsi="Times New Roman"/>
          <w:sz w:val="24"/>
          <w:szCs w:val="24"/>
        </w:rPr>
        <w:t xml:space="preserve"> perda a cada 200;</w:t>
      </w:r>
    </w:p>
    <w:p w:rsidR="006944FF" w:rsidRPr="00864FA3" w:rsidRDefault="006944FF" w:rsidP="00734C9D">
      <w:pPr>
        <w:pStyle w:val="SemEspaamento"/>
        <w:numPr>
          <w:ilvl w:val="0"/>
          <w:numId w:val="55"/>
        </w:numPr>
        <w:spacing w:line="360" w:lineRule="auto"/>
        <w:jc w:val="both"/>
        <w:rPr>
          <w:rFonts w:ascii="Times New Roman" w:hAnsi="Times New Roman"/>
          <w:sz w:val="24"/>
          <w:szCs w:val="24"/>
        </w:rPr>
      </w:pPr>
      <w:r w:rsidRPr="00864FA3">
        <w:rPr>
          <w:rFonts w:ascii="Times New Roman" w:hAnsi="Times New Roman"/>
          <w:sz w:val="24"/>
          <w:szCs w:val="24"/>
        </w:rPr>
        <w:t xml:space="preserve">Datilografia (120 palavras/minuto): </w:t>
      </w:r>
      <w:proofErr w:type="gramStart"/>
      <w:r w:rsidRPr="00864FA3">
        <w:rPr>
          <w:rFonts w:ascii="Times New Roman" w:hAnsi="Times New Roman"/>
          <w:sz w:val="24"/>
          <w:szCs w:val="24"/>
        </w:rPr>
        <w:t>1</w:t>
      </w:r>
      <w:proofErr w:type="gramEnd"/>
      <w:r w:rsidRPr="00864FA3">
        <w:rPr>
          <w:rFonts w:ascii="Times New Roman" w:hAnsi="Times New Roman"/>
          <w:sz w:val="24"/>
          <w:szCs w:val="24"/>
        </w:rPr>
        <w:t xml:space="preserve"> erro a cada 250 caracteres;</w:t>
      </w:r>
    </w:p>
    <w:p w:rsidR="006944FF" w:rsidRPr="00864FA3" w:rsidRDefault="006944FF" w:rsidP="00734C9D">
      <w:pPr>
        <w:pStyle w:val="SemEspaamento"/>
        <w:numPr>
          <w:ilvl w:val="0"/>
          <w:numId w:val="55"/>
        </w:numPr>
        <w:spacing w:line="360" w:lineRule="auto"/>
        <w:jc w:val="both"/>
        <w:rPr>
          <w:rFonts w:ascii="Times New Roman" w:hAnsi="Times New Roman"/>
          <w:sz w:val="24"/>
          <w:szCs w:val="24"/>
        </w:rPr>
      </w:pPr>
      <w:r w:rsidRPr="00864FA3">
        <w:rPr>
          <w:rFonts w:ascii="Times New Roman" w:hAnsi="Times New Roman"/>
          <w:sz w:val="24"/>
          <w:szCs w:val="24"/>
        </w:rPr>
        <w:t xml:space="preserve">Direção nos EUA: </w:t>
      </w:r>
      <w:proofErr w:type="gramStart"/>
      <w:r w:rsidRPr="00864FA3">
        <w:rPr>
          <w:rFonts w:ascii="Times New Roman" w:hAnsi="Times New Roman"/>
          <w:sz w:val="24"/>
          <w:szCs w:val="24"/>
        </w:rPr>
        <w:t>1</w:t>
      </w:r>
      <w:proofErr w:type="gramEnd"/>
      <w:r w:rsidRPr="00864FA3">
        <w:rPr>
          <w:rFonts w:ascii="Times New Roman" w:hAnsi="Times New Roman"/>
          <w:sz w:val="24"/>
          <w:szCs w:val="24"/>
        </w:rPr>
        <w:t xml:space="preserve"> morto a cada 10</w:t>
      </w:r>
      <w:r w:rsidRPr="00864FA3">
        <w:rPr>
          <w:rFonts w:ascii="Times New Roman" w:hAnsi="Times New Roman"/>
          <w:sz w:val="24"/>
          <w:szCs w:val="24"/>
          <w:vertAlign w:val="superscript"/>
        </w:rPr>
        <w:t xml:space="preserve">4 </w:t>
      </w:r>
      <w:r w:rsidRPr="00864FA3">
        <w:rPr>
          <w:rFonts w:ascii="Times New Roman" w:hAnsi="Times New Roman"/>
          <w:sz w:val="24"/>
          <w:szCs w:val="24"/>
        </w:rPr>
        <w:t>motoristas por ano;</w:t>
      </w:r>
    </w:p>
    <w:p w:rsidR="006944FF" w:rsidRPr="00864FA3" w:rsidRDefault="006944FF" w:rsidP="00734C9D">
      <w:pPr>
        <w:pStyle w:val="SemEspaamento"/>
        <w:numPr>
          <w:ilvl w:val="0"/>
          <w:numId w:val="55"/>
        </w:numPr>
        <w:spacing w:line="360" w:lineRule="auto"/>
        <w:jc w:val="both"/>
        <w:rPr>
          <w:rFonts w:ascii="Times New Roman" w:hAnsi="Times New Roman"/>
          <w:sz w:val="24"/>
          <w:szCs w:val="24"/>
        </w:rPr>
      </w:pPr>
      <w:r w:rsidRPr="00864FA3">
        <w:rPr>
          <w:rFonts w:ascii="Times New Roman" w:hAnsi="Times New Roman"/>
          <w:sz w:val="24"/>
          <w:szCs w:val="24"/>
        </w:rPr>
        <w:t xml:space="preserve">Replicação do DNA (sem correção): </w:t>
      </w:r>
      <w:proofErr w:type="gramStart"/>
      <w:r w:rsidRPr="00864FA3">
        <w:rPr>
          <w:rFonts w:ascii="Times New Roman" w:hAnsi="Times New Roman"/>
          <w:sz w:val="24"/>
          <w:szCs w:val="24"/>
        </w:rPr>
        <w:t>1</w:t>
      </w:r>
      <w:proofErr w:type="gramEnd"/>
      <w:r w:rsidRPr="00864FA3">
        <w:rPr>
          <w:rFonts w:ascii="Times New Roman" w:hAnsi="Times New Roman"/>
          <w:sz w:val="24"/>
          <w:szCs w:val="24"/>
        </w:rPr>
        <w:t xml:space="preserve"> erro a cada 10</w:t>
      </w:r>
      <w:r w:rsidRPr="00864FA3">
        <w:rPr>
          <w:rFonts w:ascii="Times New Roman" w:hAnsi="Times New Roman"/>
          <w:sz w:val="24"/>
          <w:szCs w:val="24"/>
          <w:vertAlign w:val="superscript"/>
        </w:rPr>
        <w:t xml:space="preserve">7 </w:t>
      </w:r>
      <w:r w:rsidRPr="00864FA3">
        <w:rPr>
          <w:rFonts w:ascii="Times New Roman" w:hAnsi="Times New Roman"/>
          <w:sz w:val="24"/>
          <w:szCs w:val="24"/>
        </w:rPr>
        <w:t>nucleotídeos;</w:t>
      </w:r>
    </w:p>
    <w:p w:rsidR="006944FF" w:rsidRDefault="006944FF" w:rsidP="00734C9D">
      <w:pPr>
        <w:pStyle w:val="SemEspaamento"/>
        <w:numPr>
          <w:ilvl w:val="0"/>
          <w:numId w:val="55"/>
        </w:numPr>
        <w:spacing w:line="360" w:lineRule="auto"/>
        <w:jc w:val="both"/>
        <w:rPr>
          <w:rFonts w:ascii="Times New Roman" w:hAnsi="Times New Roman"/>
          <w:sz w:val="24"/>
          <w:szCs w:val="24"/>
        </w:rPr>
      </w:pPr>
      <w:r w:rsidRPr="00864FA3">
        <w:rPr>
          <w:rFonts w:ascii="Times New Roman" w:hAnsi="Times New Roman"/>
          <w:sz w:val="24"/>
          <w:szCs w:val="24"/>
        </w:rPr>
        <w:t xml:space="preserve">Replicação do DNA (com correção): </w:t>
      </w:r>
      <w:proofErr w:type="gramStart"/>
      <w:r w:rsidRPr="00864FA3">
        <w:rPr>
          <w:rFonts w:ascii="Times New Roman" w:hAnsi="Times New Roman"/>
          <w:sz w:val="24"/>
          <w:szCs w:val="24"/>
        </w:rPr>
        <w:t>1</w:t>
      </w:r>
      <w:proofErr w:type="gramEnd"/>
      <w:r w:rsidRPr="00864FA3">
        <w:rPr>
          <w:rFonts w:ascii="Times New Roman" w:hAnsi="Times New Roman"/>
          <w:sz w:val="24"/>
          <w:szCs w:val="24"/>
        </w:rPr>
        <w:t xml:space="preserve"> erro a cada 10</w:t>
      </w:r>
      <w:r w:rsidRPr="00864FA3">
        <w:rPr>
          <w:rFonts w:ascii="Times New Roman" w:hAnsi="Times New Roman"/>
          <w:sz w:val="24"/>
          <w:szCs w:val="24"/>
          <w:vertAlign w:val="superscript"/>
        </w:rPr>
        <w:t xml:space="preserve">9  </w:t>
      </w:r>
      <w:r w:rsidRPr="00864FA3">
        <w:rPr>
          <w:rFonts w:ascii="Times New Roman" w:hAnsi="Times New Roman"/>
          <w:sz w:val="24"/>
          <w:szCs w:val="24"/>
        </w:rPr>
        <w:t>nucleotídeos;</w:t>
      </w:r>
    </w:p>
    <w:p w:rsidR="00734C9D" w:rsidRPr="00864FA3" w:rsidRDefault="00734C9D" w:rsidP="00734C9D">
      <w:pPr>
        <w:pStyle w:val="SemEspaamento"/>
        <w:spacing w:line="360" w:lineRule="auto"/>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Pode-se dizer que os indivíduos com uma melhor adequação de seu fenótipo ao meio ambiente reproduzem mais. Ao reproduzirem mais, têm a maior chance de passar seus genes para a próxima geração. Entretanto, graças aos operadores genéticos, os cromossomos de seus filhos não serão exatamente iguais aos dos pais, devida a “recombinação e mutação”, mas sim uma combinação de seus genes.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LINDEN, (2012). Desta forma consegue-se ligar a genética com a teoria da evolução. Esta variação causada pela atuação dos operadores de </w:t>
      </w:r>
      <w:r w:rsidRPr="00864FA3">
        <w:rPr>
          <w:rFonts w:ascii="Times New Roman" w:hAnsi="Times New Roman"/>
          <w:i/>
          <w:sz w:val="24"/>
          <w:szCs w:val="24"/>
        </w:rPr>
        <w:t xml:space="preserve">crossover </w:t>
      </w:r>
      <w:r w:rsidRPr="00864FA3">
        <w:rPr>
          <w:rFonts w:ascii="Times New Roman" w:hAnsi="Times New Roman"/>
          <w:sz w:val="24"/>
          <w:szCs w:val="24"/>
        </w:rPr>
        <w:t xml:space="preserve">e mutação, é aleatória, logo a evolução natural não é direcionada. Entretanto os indivíduos mais bem </w:t>
      </w:r>
      <w:r w:rsidRPr="00864FA3">
        <w:rPr>
          <w:rFonts w:ascii="Times New Roman" w:hAnsi="Times New Roman"/>
          <w:sz w:val="24"/>
          <w:szCs w:val="24"/>
        </w:rPr>
        <w:lastRenderedPageBreak/>
        <w:t xml:space="preserve">sucedidos tendem a procurar parceiros mais atraentes e bem sucedidos. Logo </w:t>
      </w:r>
      <w:r w:rsidR="00C60743" w:rsidRPr="00864FA3">
        <w:rPr>
          <w:rFonts w:ascii="Times New Roman" w:hAnsi="Times New Roman"/>
          <w:sz w:val="24"/>
          <w:szCs w:val="24"/>
        </w:rPr>
        <w:t>se combinam</w:t>
      </w:r>
      <w:r w:rsidRPr="00864FA3">
        <w:rPr>
          <w:rFonts w:ascii="Times New Roman" w:hAnsi="Times New Roman"/>
          <w:sz w:val="24"/>
          <w:szCs w:val="24"/>
        </w:rPr>
        <w:t xml:space="preserve"> sempre boas qualidades genéticas, os genes dos bons indivíduos, combinados através do </w:t>
      </w:r>
      <w:r w:rsidRPr="00864FA3">
        <w:rPr>
          <w:rFonts w:ascii="Times New Roman" w:hAnsi="Times New Roman"/>
          <w:i/>
          <w:sz w:val="24"/>
          <w:szCs w:val="24"/>
        </w:rPr>
        <w:t xml:space="preserve">crossover </w:t>
      </w:r>
      <w:r w:rsidRPr="00864FA3">
        <w:rPr>
          <w:rFonts w:ascii="Times New Roman" w:hAnsi="Times New Roman"/>
          <w:sz w:val="24"/>
          <w:szCs w:val="24"/>
        </w:rPr>
        <w:t>e mutação, tendem a gerar indivíduos ainda mais aptos e assim a evolução natural caminha.</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1"/>
          <w:numId w:val="3"/>
        </w:numPr>
        <w:spacing w:line="360" w:lineRule="auto"/>
        <w:jc w:val="both"/>
        <w:outlineLvl w:val="1"/>
        <w:rPr>
          <w:rFonts w:ascii="Times New Roman" w:hAnsi="Times New Roman"/>
          <w:b/>
          <w:sz w:val="24"/>
          <w:szCs w:val="24"/>
        </w:rPr>
      </w:pPr>
      <w:bookmarkStart w:id="862" w:name="_Toc372226000"/>
      <w:bookmarkStart w:id="863" w:name="_Toc373452631"/>
      <w:bookmarkStart w:id="864" w:name="_Toc374912017"/>
      <w:r w:rsidRPr="00864FA3">
        <w:rPr>
          <w:rFonts w:ascii="Times New Roman" w:hAnsi="Times New Roman"/>
          <w:b/>
          <w:sz w:val="24"/>
          <w:szCs w:val="24"/>
        </w:rPr>
        <w:t>História do algoritmo genético</w:t>
      </w:r>
      <w:bookmarkEnd w:id="862"/>
      <w:bookmarkEnd w:id="863"/>
      <w:bookmarkEnd w:id="864"/>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LINDEN, (2012). A história do algoritmo inicia-se na década de 40, quando os cientistas começam a tentar inspirar-se na natureza para criar o ramo da inteligência artificial. A pesquisa se </w:t>
      </w:r>
      <w:proofErr w:type="gramStart"/>
      <w:r w:rsidRPr="00864FA3">
        <w:rPr>
          <w:rFonts w:ascii="Times New Roman" w:hAnsi="Times New Roman"/>
          <w:sz w:val="24"/>
          <w:szCs w:val="24"/>
        </w:rPr>
        <w:t>desenvolveu,</w:t>
      </w:r>
      <w:proofErr w:type="gramEnd"/>
      <w:r w:rsidRPr="00864FA3">
        <w:rPr>
          <w:rFonts w:ascii="Times New Roman" w:hAnsi="Times New Roman"/>
          <w:sz w:val="24"/>
          <w:szCs w:val="24"/>
        </w:rPr>
        <w:t xml:space="preserve"> ma</w:t>
      </w:r>
      <w:r w:rsidR="00A45D05" w:rsidRPr="00864FA3">
        <w:rPr>
          <w:rFonts w:ascii="Times New Roman" w:hAnsi="Times New Roman"/>
          <w:sz w:val="24"/>
          <w:szCs w:val="24"/>
        </w:rPr>
        <w:t>i</w:t>
      </w:r>
      <w:r w:rsidRPr="00864FA3">
        <w:rPr>
          <w:rFonts w:ascii="Times New Roman" w:hAnsi="Times New Roman"/>
          <w:sz w:val="24"/>
          <w:szCs w:val="24"/>
        </w:rPr>
        <w:t>s nos ramos da pesquisa cognitiva e na compreensão dos processos</w:t>
      </w:r>
      <w:r w:rsidR="00A45D05" w:rsidRPr="00864FA3">
        <w:rPr>
          <w:rFonts w:ascii="Times New Roman" w:hAnsi="Times New Roman"/>
          <w:sz w:val="24"/>
          <w:szCs w:val="24"/>
        </w:rPr>
        <w:t xml:space="preserve"> de raciocínio e aprendizado até</w:t>
      </w:r>
      <w:r w:rsidRPr="00864FA3">
        <w:rPr>
          <w:rFonts w:ascii="Times New Roman" w:hAnsi="Times New Roman"/>
          <w:sz w:val="24"/>
          <w:szCs w:val="24"/>
        </w:rPr>
        <w:t xml:space="preserve"> o final da década de 50, quando começou a busca</w:t>
      </w:r>
      <w:r w:rsidR="00A45D05" w:rsidRPr="00864FA3">
        <w:rPr>
          <w:rFonts w:ascii="Times New Roman" w:hAnsi="Times New Roman"/>
          <w:sz w:val="24"/>
          <w:szCs w:val="24"/>
        </w:rPr>
        <w:t xml:space="preserve"> por</w:t>
      </w:r>
      <w:r w:rsidRPr="00864FA3">
        <w:rPr>
          <w:rFonts w:ascii="Times New Roman" w:hAnsi="Times New Roman"/>
          <w:sz w:val="24"/>
          <w:szCs w:val="24"/>
        </w:rPr>
        <w:t xml:space="preserve"> modelos de sistemas genéticos que pudessem gerar soluções candidatas para problemas que eram difíceis demais para resolver computacionalmente.</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Uma das primeiras tentativas de se associar a evolução natural a problema de </w:t>
      </w:r>
      <w:proofErr w:type="gramStart"/>
      <w:r w:rsidRPr="00864FA3">
        <w:rPr>
          <w:rFonts w:ascii="Times New Roman" w:hAnsi="Times New Roman"/>
          <w:sz w:val="24"/>
          <w:szCs w:val="24"/>
        </w:rPr>
        <w:t>otimização</w:t>
      </w:r>
      <w:proofErr w:type="gramEnd"/>
      <w:r w:rsidRPr="00864FA3">
        <w:rPr>
          <w:rFonts w:ascii="Times New Roman" w:hAnsi="Times New Roman"/>
          <w:sz w:val="24"/>
          <w:szCs w:val="24"/>
        </w:rPr>
        <w:t xml:space="preserve"> foi feita em 1957, quando Box apresentou seu esquema de operação evolucionário. Estes eram métodos de perturbar de </w:t>
      </w:r>
      <w:proofErr w:type="gramStart"/>
      <w:r w:rsidRPr="00864FA3">
        <w:rPr>
          <w:rFonts w:ascii="Times New Roman" w:hAnsi="Times New Roman"/>
          <w:sz w:val="24"/>
          <w:szCs w:val="24"/>
        </w:rPr>
        <w:t>forma sistemática duas, três ou várias variáveis de mutação e seleção</w:t>
      </w:r>
      <w:proofErr w:type="gramEnd"/>
      <w:r w:rsidRPr="00864FA3">
        <w:rPr>
          <w:rFonts w:ascii="Times New Roman" w:hAnsi="Times New Roman"/>
          <w:sz w:val="24"/>
          <w:szCs w:val="24"/>
        </w:rPr>
        <w:t xml:space="preserve"> (Goldberg, 1990).</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LINDEN, (2012). Uma tentativa de usar processos evolutivos para resolver </w:t>
      </w:r>
      <w:r w:rsidR="004741AE" w:rsidRPr="00864FA3">
        <w:rPr>
          <w:rFonts w:ascii="Times New Roman" w:hAnsi="Times New Roman"/>
          <w:sz w:val="24"/>
          <w:szCs w:val="24"/>
        </w:rPr>
        <w:t xml:space="preserve">o </w:t>
      </w:r>
      <w:r w:rsidRPr="00864FA3">
        <w:rPr>
          <w:rFonts w:ascii="Times New Roman" w:hAnsi="Times New Roman"/>
          <w:sz w:val="24"/>
          <w:szCs w:val="24"/>
        </w:rPr>
        <w:t xml:space="preserve">problema foi feita por I. </w:t>
      </w:r>
      <w:proofErr w:type="spellStart"/>
      <w:r w:rsidRPr="00864FA3">
        <w:rPr>
          <w:rFonts w:ascii="Times New Roman" w:hAnsi="Times New Roman"/>
          <w:sz w:val="24"/>
          <w:szCs w:val="24"/>
        </w:rPr>
        <w:t>Rechenberg</w:t>
      </w:r>
      <w:proofErr w:type="spellEnd"/>
      <w:r w:rsidRPr="00864FA3">
        <w:rPr>
          <w:rFonts w:ascii="Times New Roman" w:hAnsi="Times New Roman"/>
          <w:sz w:val="24"/>
          <w:szCs w:val="24"/>
        </w:rPr>
        <w:t>, na primeira metade da década de 60, quando ele desen</w:t>
      </w:r>
      <w:r w:rsidR="004741AE" w:rsidRPr="00864FA3">
        <w:rPr>
          <w:rFonts w:ascii="Times New Roman" w:hAnsi="Times New Roman"/>
          <w:sz w:val="24"/>
          <w:szCs w:val="24"/>
        </w:rPr>
        <w:t>volveu as estratégias evolucioná</w:t>
      </w:r>
      <w:r w:rsidRPr="00864FA3">
        <w:rPr>
          <w:rFonts w:ascii="Times New Roman" w:hAnsi="Times New Roman"/>
          <w:sz w:val="24"/>
          <w:szCs w:val="24"/>
        </w:rPr>
        <w:t>rias, (</w:t>
      </w:r>
      <w:proofErr w:type="spellStart"/>
      <w:r w:rsidRPr="00864FA3">
        <w:rPr>
          <w:rFonts w:ascii="Times New Roman" w:hAnsi="Times New Roman"/>
          <w:i/>
          <w:sz w:val="24"/>
          <w:szCs w:val="24"/>
        </w:rPr>
        <w:t>evolutinary</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strategies</w:t>
      </w:r>
      <w:proofErr w:type="spellEnd"/>
      <w:r w:rsidRPr="00864FA3">
        <w:rPr>
          <w:rFonts w:ascii="Times New Roman" w:hAnsi="Times New Roman"/>
          <w:sz w:val="24"/>
          <w:szCs w:val="24"/>
        </w:rPr>
        <w:t>) (</w:t>
      </w:r>
      <w:proofErr w:type="spellStart"/>
      <w:r w:rsidRPr="00864FA3">
        <w:rPr>
          <w:rFonts w:ascii="Times New Roman" w:hAnsi="Times New Roman"/>
          <w:sz w:val="24"/>
          <w:szCs w:val="24"/>
        </w:rPr>
        <w:t>Rechenberg</w:t>
      </w:r>
      <w:proofErr w:type="spellEnd"/>
      <w:r w:rsidRPr="00864FA3">
        <w:rPr>
          <w:rFonts w:ascii="Times New Roman" w:hAnsi="Times New Roman"/>
          <w:sz w:val="24"/>
          <w:szCs w:val="24"/>
        </w:rPr>
        <w:t>, 1965). Esta</w:t>
      </w:r>
      <w:proofErr w:type="gramStart"/>
      <w:r w:rsidR="004741AE" w:rsidRPr="00864FA3">
        <w:rPr>
          <w:rFonts w:ascii="Times New Roman" w:hAnsi="Times New Roman"/>
          <w:sz w:val="24"/>
          <w:szCs w:val="24"/>
        </w:rPr>
        <w:t>,</w:t>
      </w:r>
      <w:r w:rsidRPr="00864FA3">
        <w:rPr>
          <w:rFonts w:ascii="Times New Roman" w:hAnsi="Times New Roman"/>
          <w:sz w:val="24"/>
          <w:szCs w:val="24"/>
        </w:rPr>
        <w:t xml:space="preserve"> mantinha</w:t>
      </w:r>
      <w:proofErr w:type="gramEnd"/>
      <w:r w:rsidRPr="00864FA3">
        <w:rPr>
          <w:rFonts w:ascii="Times New Roman" w:hAnsi="Times New Roman"/>
          <w:sz w:val="24"/>
          <w:szCs w:val="24"/>
        </w:rPr>
        <w:t xml:space="preserve"> uma população de dois indivíduos com cromossomos compostos de números reais em cada instante, sendo que um dos dois indivíduos com cromossomos compostos de números reais em cada instante, sendo que os dois eram filhos do outro, e era gerado através da aplicação exclusiva do operador de mutação. O processo descrito por </w:t>
      </w:r>
      <w:proofErr w:type="spellStart"/>
      <w:r w:rsidRPr="00864FA3">
        <w:rPr>
          <w:rFonts w:ascii="Times New Roman" w:hAnsi="Times New Roman"/>
          <w:sz w:val="24"/>
          <w:szCs w:val="24"/>
        </w:rPr>
        <w:t>Rechenberg</w:t>
      </w:r>
      <w:proofErr w:type="spellEnd"/>
      <w:r w:rsidRPr="00864FA3">
        <w:rPr>
          <w:rFonts w:ascii="Times New Roman" w:hAnsi="Times New Roman"/>
          <w:sz w:val="24"/>
          <w:szCs w:val="24"/>
        </w:rPr>
        <w:t xml:space="preserve"> tinha ampla fundamentação teórica, se</w:t>
      </w:r>
      <w:r w:rsidR="004741AE" w:rsidRPr="00864FA3">
        <w:rPr>
          <w:rFonts w:ascii="Times New Roman" w:hAnsi="Times New Roman"/>
          <w:sz w:val="24"/>
          <w:szCs w:val="24"/>
        </w:rPr>
        <w:t xml:space="preserve">ndo que a mutação era aplicada </w:t>
      </w:r>
      <w:proofErr w:type="gramStart"/>
      <w:r w:rsidR="004741AE" w:rsidRPr="00864FA3">
        <w:rPr>
          <w:rFonts w:ascii="Times New Roman" w:hAnsi="Times New Roman"/>
          <w:sz w:val="24"/>
          <w:szCs w:val="24"/>
        </w:rPr>
        <w:t>à</w:t>
      </w:r>
      <w:proofErr w:type="gramEnd"/>
      <w:r w:rsidRPr="00864FA3">
        <w:rPr>
          <w:rFonts w:ascii="Times New Roman" w:hAnsi="Times New Roman"/>
          <w:sz w:val="24"/>
          <w:szCs w:val="24"/>
        </w:rPr>
        <w:t xml:space="preserve"> partir de uma distribuição gaussiana dos parâmetros e foi usado com sucesso em vários problemas práticos.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HOLLAND estudou formalmente a evolução das espécies e propôs um modelo heurístico computacional que quando </w:t>
      </w:r>
      <w:proofErr w:type="gramStart"/>
      <w:r w:rsidRPr="00864FA3">
        <w:rPr>
          <w:rFonts w:ascii="Times New Roman" w:hAnsi="Times New Roman"/>
          <w:sz w:val="24"/>
          <w:szCs w:val="24"/>
        </w:rPr>
        <w:t>implementado</w:t>
      </w:r>
      <w:proofErr w:type="gramEnd"/>
      <w:r w:rsidRPr="00864FA3">
        <w:rPr>
          <w:rFonts w:ascii="Times New Roman" w:hAnsi="Times New Roman"/>
          <w:sz w:val="24"/>
          <w:szCs w:val="24"/>
        </w:rPr>
        <w:t xml:space="preserve"> poderia oferecer boas soluções para problemas extremamente difíceis que eram insolúveis computacionalmente até aquela época. Em 1975 </w:t>
      </w:r>
      <w:proofErr w:type="spellStart"/>
      <w:r w:rsidRPr="00864FA3">
        <w:rPr>
          <w:rFonts w:ascii="Times New Roman" w:hAnsi="Times New Roman"/>
          <w:sz w:val="24"/>
          <w:szCs w:val="24"/>
        </w:rPr>
        <w:t>Holland</w:t>
      </w:r>
      <w:proofErr w:type="spellEnd"/>
      <w:r w:rsidRPr="00864FA3">
        <w:rPr>
          <w:rFonts w:ascii="Times New Roman" w:hAnsi="Times New Roman"/>
          <w:sz w:val="24"/>
          <w:szCs w:val="24"/>
        </w:rPr>
        <w:t xml:space="preserve"> publicou seu livro, “</w:t>
      </w:r>
      <w:proofErr w:type="spellStart"/>
      <w:r w:rsidRPr="00864FA3">
        <w:rPr>
          <w:rFonts w:ascii="Times New Roman" w:hAnsi="Times New Roman"/>
          <w:i/>
          <w:sz w:val="24"/>
          <w:szCs w:val="24"/>
        </w:rPr>
        <w:t>Adaptation</w:t>
      </w:r>
      <w:proofErr w:type="spellEnd"/>
      <w:r w:rsidRPr="00864FA3">
        <w:rPr>
          <w:rFonts w:ascii="Times New Roman" w:hAnsi="Times New Roman"/>
          <w:i/>
          <w:sz w:val="24"/>
          <w:szCs w:val="24"/>
        </w:rPr>
        <w:t xml:space="preserve"> in natural </w:t>
      </w:r>
      <w:proofErr w:type="spellStart"/>
      <w:r w:rsidRPr="00864FA3">
        <w:rPr>
          <w:rFonts w:ascii="Times New Roman" w:hAnsi="Times New Roman"/>
          <w:i/>
          <w:sz w:val="24"/>
          <w:szCs w:val="24"/>
        </w:rPr>
        <w:t>and</w:t>
      </w:r>
      <w:proofErr w:type="spellEnd"/>
      <w:r w:rsidRPr="00864FA3">
        <w:rPr>
          <w:rFonts w:ascii="Times New Roman" w:hAnsi="Times New Roman"/>
          <w:i/>
          <w:sz w:val="24"/>
          <w:szCs w:val="24"/>
        </w:rPr>
        <w:t xml:space="preserve"> Artificial Systems</w:t>
      </w:r>
      <w:r w:rsidRPr="00864FA3">
        <w:rPr>
          <w:rFonts w:ascii="Times New Roman" w:hAnsi="Times New Roman"/>
          <w:sz w:val="24"/>
          <w:szCs w:val="24"/>
        </w:rPr>
        <w:t xml:space="preserve">”, no qual faz um estudo dos processos evolutivos, em vez de projetar novos algoritmos, como a maioria </w:t>
      </w:r>
      <w:r w:rsidRPr="00864FA3">
        <w:rPr>
          <w:rFonts w:ascii="Times New Roman" w:hAnsi="Times New Roman"/>
          <w:sz w:val="24"/>
          <w:szCs w:val="24"/>
        </w:rPr>
        <w:lastRenderedPageBreak/>
        <w:t xml:space="preserve">pensa. O trabalho de </w:t>
      </w:r>
      <w:proofErr w:type="spellStart"/>
      <w:r w:rsidRPr="00864FA3">
        <w:rPr>
          <w:rFonts w:ascii="Times New Roman" w:hAnsi="Times New Roman"/>
          <w:sz w:val="24"/>
          <w:szCs w:val="24"/>
        </w:rPr>
        <w:t>Holland</w:t>
      </w:r>
      <w:proofErr w:type="spellEnd"/>
      <w:r w:rsidRPr="00864FA3">
        <w:rPr>
          <w:rFonts w:ascii="Times New Roman" w:hAnsi="Times New Roman"/>
          <w:sz w:val="24"/>
          <w:szCs w:val="24"/>
        </w:rPr>
        <w:t xml:space="preserve"> apresenta os algoritmos genéticos como uma metáfora para os processos evolutivos, de forma que ele pudesse estudar a adaptação e a evolução no mundo real.</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LINDEN, (2012). Um fato interessante quanto ao trabalho de </w:t>
      </w:r>
      <w:proofErr w:type="spellStart"/>
      <w:r w:rsidRPr="00864FA3">
        <w:rPr>
          <w:rFonts w:ascii="Times New Roman" w:hAnsi="Times New Roman"/>
          <w:sz w:val="24"/>
          <w:szCs w:val="24"/>
        </w:rPr>
        <w:t>Holland</w:t>
      </w:r>
      <w:proofErr w:type="spellEnd"/>
      <w:r w:rsidRPr="00864FA3">
        <w:rPr>
          <w:rFonts w:ascii="Times New Roman" w:hAnsi="Times New Roman"/>
          <w:sz w:val="24"/>
          <w:szCs w:val="24"/>
        </w:rPr>
        <w:t xml:space="preserve"> e sua influência na área de GA é que ele usou originalmente cromossomos binários, genes eram apenas zero e um. Esta limitação foi abolida por pesquisadores posteriores, mas ainda hoje muitos cientistas insistem em usar apenas a representação binária, mesmo quando há outras que podem ser mostrar mais adequadas para a resolução do problema.</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65" w:name="_Toc372226001"/>
      <w:bookmarkStart w:id="866" w:name="_Toc373452632"/>
      <w:bookmarkStart w:id="867" w:name="_Toc374912018"/>
      <w:r w:rsidRPr="00864FA3">
        <w:rPr>
          <w:rFonts w:ascii="Times New Roman" w:hAnsi="Times New Roman"/>
          <w:b/>
          <w:sz w:val="24"/>
          <w:szCs w:val="24"/>
        </w:rPr>
        <w:t>Algoritmo genético</w:t>
      </w:r>
      <w:bookmarkEnd w:id="865"/>
      <w:bookmarkEnd w:id="866"/>
      <w:bookmarkEnd w:id="867"/>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hAnsi="Times New Roman"/>
          <w:sz w:val="24"/>
          <w:szCs w:val="24"/>
        </w:rPr>
        <w:t xml:space="preserve">Segundo LINDEN, (2012). </w:t>
      </w:r>
      <w:r w:rsidRPr="00864FA3">
        <w:rPr>
          <w:rFonts w:ascii="Times New Roman" w:eastAsia="Times New Roman" w:hAnsi="Times New Roman"/>
          <w:sz w:val="24"/>
          <w:szCs w:val="24"/>
          <w:lang w:eastAsia="pt-BR"/>
        </w:rPr>
        <w:t>Algoritmos Genéticos (</w:t>
      </w:r>
      <w:proofErr w:type="spellStart"/>
      <w:r w:rsidRPr="00864FA3">
        <w:rPr>
          <w:rFonts w:ascii="Times New Roman" w:eastAsia="Times New Roman" w:hAnsi="Times New Roman"/>
          <w:sz w:val="24"/>
          <w:szCs w:val="24"/>
          <w:lang w:eastAsia="pt-BR"/>
        </w:rPr>
        <w:t>GAs</w:t>
      </w:r>
      <w:proofErr w:type="spellEnd"/>
      <w:r w:rsidRPr="00864FA3">
        <w:rPr>
          <w:rFonts w:ascii="Times New Roman" w:eastAsia="Times New Roman" w:hAnsi="Times New Roman"/>
          <w:sz w:val="24"/>
          <w:szCs w:val="24"/>
          <w:lang w:eastAsia="pt-BR"/>
        </w:rPr>
        <w:t xml:space="preserve"> - </w:t>
      </w:r>
      <w:proofErr w:type="spellStart"/>
      <w:r w:rsidRPr="00864FA3">
        <w:rPr>
          <w:rFonts w:ascii="Times New Roman" w:eastAsia="Times New Roman" w:hAnsi="Times New Roman"/>
          <w:i/>
          <w:sz w:val="24"/>
          <w:szCs w:val="24"/>
          <w:lang w:eastAsia="pt-BR"/>
        </w:rPr>
        <w:t>Genetic</w:t>
      </w:r>
      <w:proofErr w:type="spellEnd"/>
      <w:r w:rsidRPr="00864FA3">
        <w:rPr>
          <w:rFonts w:ascii="Times New Roman" w:eastAsia="Times New Roman" w:hAnsi="Times New Roman"/>
          <w:sz w:val="24"/>
          <w:szCs w:val="24"/>
          <w:lang w:eastAsia="pt-BR"/>
        </w:rPr>
        <w:t xml:space="preserve"> </w:t>
      </w:r>
      <w:proofErr w:type="spellStart"/>
      <w:r w:rsidRPr="00864FA3">
        <w:rPr>
          <w:rFonts w:ascii="Times New Roman" w:eastAsia="Times New Roman" w:hAnsi="Times New Roman"/>
          <w:i/>
          <w:sz w:val="24"/>
          <w:szCs w:val="24"/>
          <w:lang w:eastAsia="pt-BR"/>
        </w:rPr>
        <w:t>Algorithms</w:t>
      </w:r>
      <w:proofErr w:type="spellEnd"/>
      <w:r w:rsidRPr="00864FA3">
        <w:rPr>
          <w:rFonts w:ascii="Times New Roman" w:eastAsia="Times New Roman" w:hAnsi="Times New Roman"/>
          <w:sz w:val="24"/>
          <w:szCs w:val="24"/>
          <w:lang w:eastAsia="pt-BR"/>
        </w:rPr>
        <w:t xml:space="preserve">) constituem uma técnica de busca e </w:t>
      </w:r>
      <w:proofErr w:type="gramStart"/>
      <w:r w:rsidRPr="00864FA3">
        <w:rPr>
          <w:rFonts w:ascii="Times New Roman" w:eastAsia="Times New Roman" w:hAnsi="Times New Roman"/>
          <w:sz w:val="24"/>
          <w:szCs w:val="24"/>
          <w:lang w:eastAsia="pt-BR"/>
        </w:rPr>
        <w:t>otimização</w:t>
      </w:r>
      <w:proofErr w:type="gramEnd"/>
      <w:r w:rsidRPr="00864FA3">
        <w:rPr>
          <w:rFonts w:ascii="Times New Roman" w:eastAsia="Times New Roman" w:hAnsi="Times New Roman"/>
          <w:sz w:val="24"/>
          <w:szCs w:val="24"/>
          <w:lang w:eastAsia="pt-BR"/>
        </w:rPr>
        <w:t xml:space="preserve">, altamente paralela, inspirada no princípio Darwiniano de seleção natural e reprodução genética. Os princípios da natureza nos quais os </w:t>
      </w:r>
      <w:proofErr w:type="spellStart"/>
      <w:r w:rsidRPr="00864FA3">
        <w:rPr>
          <w:rFonts w:ascii="Times New Roman" w:eastAsia="Times New Roman" w:hAnsi="Times New Roman"/>
          <w:sz w:val="24"/>
          <w:szCs w:val="24"/>
          <w:lang w:eastAsia="pt-BR"/>
        </w:rPr>
        <w:t>GAs</w:t>
      </w:r>
      <w:proofErr w:type="spellEnd"/>
      <w:r w:rsidRPr="00864FA3">
        <w:rPr>
          <w:rFonts w:ascii="Times New Roman" w:eastAsia="Times New Roman" w:hAnsi="Times New Roman"/>
          <w:sz w:val="24"/>
          <w:szCs w:val="24"/>
          <w:lang w:eastAsia="pt-BR"/>
        </w:rPr>
        <w:t xml:space="preserve"> se inspiram são simples. De acordo com a teoria de C. Darwin, o princípio de seleção privilegia os indivíduos mais aptos com maior longevidade e, portanto, com maior probabilidade de reprodução. Indivíduos com mais descendentes têm mais chance de perpetuarem seus códigos genéticos nas próximas gerações. Tais códigos genéticos constituem a identidade de cada indivíduo e estão representados nos cromossomos. </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 xml:space="preserve">Estes princípios são imitados na construção de algoritmos computacionais que buscam uma melhor solução para um determinado problema, através da evolução de populações de soluções codificadas através de cromossomos artificiais. </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 xml:space="preserve">Em </w:t>
      </w:r>
      <w:proofErr w:type="spellStart"/>
      <w:r w:rsidRPr="00864FA3">
        <w:rPr>
          <w:rFonts w:ascii="Times New Roman" w:eastAsia="Times New Roman" w:hAnsi="Times New Roman"/>
          <w:sz w:val="24"/>
          <w:szCs w:val="24"/>
          <w:lang w:eastAsia="pt-BR"/>
        </w:rPr>
        <w:t>GAs</w:t>
      </w:r>
      <w:proofErr w:type="spellEnd"/>
      <w:r w:rsidRPr="00864FA3">
        <w:rPr>
          <w:rFonts w:ascii="Times New Roman" w:eastAsia="Times New Roman" w:hAnsi="Times New Roman"/>
          <w:sz w:val="24"/>
          <w:szCs w:val="24"/>
          <w:lang w:eastAsia="pt-BR"/>
        </w:rPr>
        <w:t xml:space="preserve"> um cromossomo é uma estrutura de dados que representa uma das possíveis soluções do espaço de busca do problema. </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Cromossomos são então submetidos a um processo evolucionário que envolve avaliação, seleção, recombinação sexual (crossover) e mutação. Após vários ciclos de evolução a população dever</w:t>
      </w:r>
      <w:r w:rsidR="0041194F" w:rsidRPr="00864FA3">
        <w:rPr>
          <w:rFonts w:ascii="Times New Roman" w:eastAsia="Times New Roman" w:hAnsi="Times New Roman"/>
          <w:sz w:val="24"/>
          <w:szCs w:val="24"/>
          <w:lang w:eastAsia="pt-BR"/>
        </w:rPr>
        <w:t>á conter indivíduos mais aptos.</w:t>
      </w:r>
    </w:p>
    <w:p w:rsidR="006944FF"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C3E6A" w:rsidRDefault="006C3E6A" w:rsidP="00734C9D">
      <w:pPr>
        <w:pStyle w:val="SemEspaamento"/>
        <w:spacing w:line="360" w:lineRule="auto"/>
        <w:ind w:firstLine="709"/>
        <w:jc w:val="both"/>
        <w:rPr>
          <w:rFonts w:ascii="Times New Roman" w:eastAsia="Times New Roman" w:hAnsi="Times New Roman"/>
          <w:sz w:val="24"/>
          <w:szCs w:val="24"/>
          <w:lang w:eastAsia="pt-BR"/>
        </w:rPr>
      </w:pPr>
    </w:p>
    <w:p w:rsidR="006C3E6A" w:rsidRPr="00864FA3" w:rsidRDefault="006C3E6A"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numPr>
          <w:ilvl w:val="3"/>
          <w:numId w:val="3"/>
        </w:numPr>
        <w:spacing w:line="360" w:lineRule="auto"/>
        <w:jc w:val="both"/>
        <w:outlineLvl w:val="3"/>
        <w:rPr>
          <w:rFonts w:ascii="Times New Roman" w:eastAsia="Times New Roman" w:hAnsi="Times New Roman"/>
          <w:b/>
          <w:sz w:val="24"/>
          <w:szCs w:val="24"/>
          <w:lang w:eastAsia="pt-BR"/>
        </w:rPr>
      </w:pPr>
      <w:bookmarkStart w:id="868" w:name="_Toc372226002"/>
      <w:bookmarkStart w:id="869" w:name="_Toc374912019"/>
      <w:r w:rsidRPr="00864FA3">
        <w:rPr>
          <w:rFonts w:ascii="Times New Roman" w:eastAsia="Times New Roman" w:hAnsi="Times New Roman"/>
          <w:b/>
          <w:sz w:val="24"/>
          <w:szCs w:val="24"/>
          <w:lang w:eastAsia="pt-BR"/>
        </w:rPr>
        <w:lastRenderedPageBreak/>
        <w:t>Mutação</w:t>
      </w:r>
      <w:bookmarkEnd w:id="868"/>
      <w:bookmarkEnd w:id="869"/>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 xml:space="preserve"> Tendo um conjunto de pessoas que são </w:t>
      </w:r>
      <w:proofErr w:type="gramStart"/>
      <w:r w:rsidRPr="00864FA3">
        <w:rPr>
          <w:rFonts w:ascii="Times New Roman" w:eastAsia="Times New Roman" w:hAnsi="Times New Roman"/>
          <w:sz w:val="24"/>
          <w:szCs w:val="24"/>
          <w:lang w:eastAsia="pt-BR"/>
        </w:rPr>
        <w:t>selecionad</w:t>
      </w:r>
      <w:r w:rsidR="00D647AC" w:rsidRPr="00864FA3">
        <w:rPr>
          <w:rFonts w:ascii="Times New Roman" w:eastAsia="Times New Roman" w:hAnsi="Times New Roman"/>
          <w:sz w:val="24"/>
          <w:szCs w:val="24"/>
          <w:lang w:eastAsia="pt-BR"/>
        </w:rPr>
        <w:t>a</w:t>
      </w:r>
      <w:r w:rsidRPr="00864FA3">
        <w:rPr>
          <w:rFonts w:ascii="Times New Roman" w:eastAsia="Times New Roman" w:hAnsi="Times New Roman"/>
          <w:sz w:val="24"/>
          <w:szCs w:val="24"/>
          <w:lang w:eastAsia="pt-BR"/>
        </w:rPr>
        <w:t>s</w:t>
      </w:r>
      <w:proofErr w:type="gramEnd"/>
      <w:r w:rsidRPr="00864FA3">
        <w:rPr>
          <w:rFonts w:ascii="Times New Roman" w:eastAsia="Times New Roman" w:hAnsi="Times New Roman"/>
          <w:sz w:val="24"/>
          <w:szCs w:val="24"/>
          <w:lang w:eastAsia="pt-BR"/>
        </w:rPr>
        <w:t xml:space="preserve"> para reprodução a partir de processo de seleção, e depois compostos os filhos, entra em ação o operador de mutação que funciona da seguinte maneira: tem associada uma probabilidade extremamente baixa (em média de 0,5%) e é sorteado um número entre 0 e 1. Se o número sorteado for menor que a probabilidade predeterminada, então o operador trabalha em cima do gene em questão, mudando o valor randomicamente. Então se repete o processo para todos os genes dos dois filhos.</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hAnsi="Times New Roman"/>
          <w:sz w:val="24"/>
          <w:szCs w:val="24"/>
        </w:rPr>
        <w:t xml:space="preserve">Segundo LINDEN, (2012). </w:t>
      </w:r>
      <w:r w:rsidRPr="00864FA3">
        <w:rPr>
          <w:rFonts w:ascii="Times New Roman" w:eastAsia="Times New Roman" w:hAnsi="Times New Roman"/>
          <w:sz w:val="24"/>
          <w:szCs w:val="24"/>
          <w:lang w:eastAsia="pt-BR"/>
        </w:rPr>
        <w:t>O valor da probabilidade que se obtém</w:t>
      </w:r>
      <w:r w:rsidR="00D33DE2" w:rsidRPr="00864FA3">
        <w:rPr>
          <w:rFonts w:ascii="Times New Roman" w:eastAsia="Times New Roman" w:hAnsi="Times New Roman"/>
          <w:sz w:val="24"/>
          <w:szCs w:val="24"/>
          <w:lang w:eastAsia="pt-BR"/>
        </w:rPr>
        <w:t>,</w:t>
      </w:r>
      <w:r w:rsidRPr="00864FA3">
        <w:rPr>
          <w:rFonts w:ascii="Times New Roman" w:eastAsia="Times New Roman" w:hAnsi="Times New Roman"/>
          <w:sz w:val="24"/>
          <w:szCs w:val="24"/>
          <w:lang w:eastAsia="pt-BR"/>
        </w:rPr>
        <w:t xml:space="preserve"> se o operador de mutação será ou não aplicador</w:t>
      </w:r>
      <w:r w:rsidR="00D33DE2" w:rsidRPr="00864FA3">
        <w:rPr>
          <w:rFonts w:ascii="Times New Roman" w:eastAsia="Times New Roman" w:hAnsi="Times New Roman"/>
          <w:sz w:val="24"/>
          <w:szCs w:val="24"/>
          <w:lang w:eastAsia="pt-BR"/>
        </w:rPr>
        <w:t>,</w:t>
      </w:r>
      <w:r w:rsidRPr="00864FA3">
        <w:rPr>
          <w:rFonts w:ascii="Times New Roman" w:eastAsia="Times New Roman" w:hAnsi="Times New Roman"/>
          <w:sz w:val="24"/>
          <w:szCs w:val="24"/>
          <w:lang w:eastAsia="pt-BR"/>
        </w:rPr>
        <w:t xml:space="preserve"> é um dos parâmetros do algoritmo genético que somente a experiência consegue determinar.</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 xml:space="preserve">A principal ideia sobe o valor da probabilidade é que o valor deve ser baixo, se for muito alto, o algoritmo genético terá semelhança com uma técnica que se chama </w:t>
      </w:r>
      <w:proofErr w:type="spellStart"/>
      <w:r w:rsidRPr="00864FA3">
        <w:rPr>
          <w:rFonts w:ascii="Times New Roman" w:eastAsia="Times New Roman" w:hAnsi="Times New Roman"/>
          <w:i/>
          <w:sz w:val="24"/>
          <w:szCs w:val="24"/>
          <w:lang w:eastAsia="pt-BR"/>
        </w:rPr>
        <w:t>random</w:t>
      </w:r>
      <w:proofErr w:type="spellEnd"/>
      <w:r w:rsidRPr="00864FA3">
        <w:rPr>
          <w:rFonts w:ascii="Times New Roman" w:eastAsia="Times New Roman" w:hAnsi="Times New Roman"/>
          <w:i/>
          <w:sz w:val="24"/>
          <w:szCs w:val="24"/>
          <w:lang w:eastAsia="pt-BR"/>
        </w:rPr>
        <w:t xml:space="preserve"> </w:t>
      </w:r>
      <w:proofErr w:type="spellStart"/>
      <w:r w:rsidRPr="00864FA3">
        <w:rPr>
          <w:rFonts w:ascii="Times New Roman" w:eastAsia="Times New Roman" w:hAnsi="Times New Roman"/>
          <w:i/>
          <w:sz w:val="24"/>
          <w:szCs w:val="24"/>
          <w:lang w:eastAsia="pt-BR"/>
        </w:rPr>
        <w:t>walk</w:t>
      </w:r>
      <w:proofErr w:type="spellEnd"/>
      <w:r w:rsidRPr="00864FA3">
        <w:rPr>
          <w:rFonts w:ascii="Times New Roman" w:eastAsia="Times New Roman" w:hAnsi="Times New Roman"/>
          <w:i/>
          <w:sz w:val="24"/>
          <w:szCs w:val="24"/>
          <w:lang w:eastAsia="pt-BR"/>
        </w:rPr>
        <w:t xml:space="preserve">, </w:t>
      </w:r>
      <w:r w:rsidRPr="00864FA3">
        <w:rPr>
          <w:rFonts w:ascii="Times New Roman" w:eastAsia="Times New Roman" w:hAnsi="Times New Roman"/>
          <w:sz w:val="24"/>
          <w:szCs w:val="24"/>
          <w:lang w:eastAsia="pt-BR"/>
        </w:rPr>
        <w:t>onde a solução é determinada de forma aleatória, sorteando os elementos sem passar pelas informações passadas e atuais.</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O algoritmo genético normalmente se comporta de forma estranha se a taxa de mutação for colocada em 100%</w:t>
      </w:r>
      <w:r w:rsidR="00D33DE2" w:rsidRPr="00864FA3">
        <w:rPr>
          <w:rFonts w:ascii="Times New Roman" w:eastAsia="Times New Roman" w:hAnsi="Times New Roman"/>
          <w:sz w:val="24"/>
          <w:szCs w:val="24"/>
          <w:lang w:eastAsia="pt-BR"/>
        </w:rPr>
        <w:t>.</w:t>
      </w:r>
      <w:r w:rsidRPr="00864FA3">
        <w:rPr>
          <w:rFonts w:ascii="Times New Roman" w:eastAsia="Times New Roman" w:hAnsi="Times New Roman"/>
          <w:sz w:val="24"/>
          <w:szCs w:val="24"/>
          <w:lang w:eastAsia="pt-BR"/>
        </w:rPr>
        <w:t xml:space="preserve"> Dessa maneira, todos os bits do cromossomo serão invertidos e a qualidade da população se degenerará e dificilmente um algoritmo genético conseguirá resolver este problema.</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 xml:space="preserve">Existem outros textos referentes a este assunto que preferem que o operador de mutação não aja de forma aleatória, apenas se este for selecionado altere o valor do gene para qualquer outro valor válido dentro do alfabeto genético. É facilmente perceptível que o processo citado acima acaba em multiplicar a probabilidade do operador de mutação por n/(n-1) sendo n, a cardinalidade do nosso alfabeto genético. Por exemplo, no caso de um alfabeto binário, </w:t>
      </w:r>
      <w:r w:rsidR="00EF6117" w:rsidRPr="00864FA3">
        <w:rPr>
          <w:rFonts w:ascii="Times New Roman" w:eastAsia="Times New Roman" w:hAnsi="Times New Roman"/>
          <w:sz w:val="24"/>
          <w:szCs w:val="24"/>
          <w:lang w:eastAsia="pt-BR"/>
        </w:rPr>
        <w:t>têm-se</w:t>
      </w:r>
      <w:r w:rsidRPr="00864FA3">
        <w:rPr>
          <w:rFonts w:ascii="Times New Roman" w:eastAsia="Times New Roman" w:hAnsi="Times New Roman"/>
          <w:sz w:val="24"/>
          <w:szCs w:val="24"/>
          <w:lang w:eastAsia="pt-BR"/>
        </w:rPr>
        <w:t xml:space="preserve"> apenas dois valores (</w:t>
      </w:r>
      <w:proofErr w:type="gramStart"/>
      <w:r w:rsidRPr="00864FA3">
        <w:rPr>
          <w:rFonts w:ascii="Times New Roman" w:eastAsia="Times New Roman" w:hAnsi="Times New Roman"/>
          <w:sz w:val="24"/>
          <w:szCs w:val="24"/>
          <w:lang w:eastAsia="pt-BR"/>
        </w:rPr>
        <w:t>0</w:t>
      </w:r>
      <w:proofErr w:type="gramEnd"/>
      <w:r w:rsidRPr="00864FA3">
        <w:rPr>
          <w:rFonts w:ascii="Times New Roman" w:eastAsia="Times New Roman" w:hAnsi="Times New Roman"/>
          <w:sz w:val="24"/>
          <w:szCs w:val="24"/>
          <w:lang w:eastAsia="pt-BR"/>
        </w:rPr>
        <w:t xml:space="preserve"> e 1) e assim dobra</w:t>
      </w:r>
      <w:r w:rsidR="00D33DE2" w:rsidRPr="00864FA3">
        <w:rPr>
          <w:rFonts w:ascii="Times New Roman" w:eastAsia="Times New Roman" w:hAnsi="Times New Roman"/>
          <w:sz w:val="24"/>
          <w:szCs w:val="24"/>
          <w:lang w:eastAsia="pt-BR"/>
        </w:rPr>
        <w:t>-se</w:t>
      </w:r>
      <w:r w:rsidRPr="00864FA3">
        <w:rPr>
          <w:rFonts w:ascii="Times New Roman" w:eastAsia="Times New Roman" w:hAnsi="Times New Roman"/>
          <w:sz w:val="24"/>
          <w:szCs w:val="24"/>
          <w:lang w:eastAsia="pt-BR"/>
        </w:rPr>
        <w:t xml:space="preserve"> a probabilidade do operador de mutação, se for utilizada esta técnica.</w:t>
      </w:r>
    </w:p>
    <w:p w:rsidR="006C3E6A" w:rsidRDefault="006C3E6A">
      <w:pPr>
        <w:spacing w:after="0" w:line="240" w:lineRule="auto"/>
        <w:rPr>
          <w:rFonts w:ascii="Times New Roman" w:eastAsia="Times New Roman" w:hAnsi="Times New Roman"/>
          <w:sz w:val="24"/>
          <w:szCs w:val="24"/>
          <w:lang w:eastAsia="pt-BR"/>
        </w:rPr>
      </w:pPr>
      <w:r>
        <w:rPr>
          <w:rFonts w:ascii="Times New Roman" w:eastAsia="Times New Roman" w:hAnsi="Times New Roman"/>
          <w:sz w:val="24"/>
          <w:szCs w:val="24"/>
          <w:lang w:eastAsia="pt-BR"/>
        </w:rPr>
        <w:br w:type="page"/>
      </w:r>
    </w:p>
    <w:p w:rsidR="006944FF" w:rsidRPr="00864FA3" w:rsidRDefault="006944FF" w:rsidP="00734C9D">
      <w:pPr>
        <w:pStyle w:val="SemEspaamento"/>
        <w:numPr>
          <w:ilvl w:val="3"/>
          <w:numId w:val="3"/>
        </w:numPr>
        <w:spacing w:line="360" w:lineRule="auto"/>
        <w:jc w:val="both"/>
        <w:outlineLvl w:val="3"/>
        <w:rPr>
          <w:rFonts w:ascii="Times New Roman" w:hAnsi="Times New Roman"/>
          <w:sz w:val="24"/>
          <w:szCs w:val="24"/>
          <w:lang w:eastAsia="pt-BR"/>
        </w:rPr>
      </w:pPr>
      <w:bookmarkStart w:id="870" w:name="_Toc372226003"/>
      <w:bookmarkStart w:id="871" w:name="_Toc374912020"/>
      <w:r w:rsidRPr="00864FA3">
        <w:rPr>
          <w:rFonts w:ascii="Times New Roman" w:eastAsia="Times New Roman" w:hAnsi="Times New Roman"/>
          <w:b/>
          <w:bCs/>
          <w:sz w:val="24"/>
          <w:szCs w:val="24"/>
          <w:lang w:eastAsia="pt-BR"/>
        </w:rPr>
        <w:lastRenderedPageBreak/>
        <w:t>Seleção</w:t>
      </w:r>
      <w:bookmarkEnd w:id="870"/>
      <w:bookmarkEnd w:id="871"/>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hAnsi="Times New Roman"/>
          <w:sz w:val="24"/>
          <w:szCs w:val="24"/>
        </w:rPr>
        <w:t xml:space="preserve">Segundo LINDEN, (2012). </w:t>
      </w:r>
      <w:r w:rsidRPr="00864FA3">
        <w:rPr>
          <w:rFonts w:ascii="Times New Roman" w:eastAsia="Times New Roman" w:hAnsi="Times New Roman"/>
          <w:sz w:val="24"/>
          <w:szCs w:val="24"/>
          <w:lang w:eastAsia="pt-BR"/>
        </w:rPr>
        <w:t>Em alguns trabalhos de algoritmos genéticos o processo de seleção dos pais não é utilizado e os pesquisadores pulam direto para o processo de roleta viciada. Mas a falta da seleção dos pais para a roleta viciada pode influenciar muito o resultado final, pois dependendo do módulo de seleção, é possível acelerar ou retardar a ocorrência de convergência genética, podendo fazer mais ou menos agressivo no aproveitamento das melhores soluções. Sendo assim, é muito válido pesquisar sobre técnicas alternativas ao método da roleta viciada.</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Chama-se de pressão seletiva, a força que o método de seleção faz para empurrar os melhores esquemas nas melhores soluções para a próxima geração. Mede-se a de intensidade da pressão seletiva ou intensidade de seleção a partir da melhoria obtida na avaliação média dos indivíduos da população atual que pode ser normalizada com um desvio padrão. Quanto menor for este valor, maior a melhoria na atuação do módulo de seleção dos operadores sobre a última população. No final da execução do algoritmo genético, este valor diminui bastante devido a convergência genética.</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hAnsi="Times New Roman"/>
          <w:sz w:val="24"/>
          <w:szCs w:val="24"/>
        </w:rPr>
        <w:t xml:space="preserve">Segundo LINDEN, (2012). </w:t>
      </w:r>
      <w:r w:rsidRPr="00864FA3">
        <w:rPr>
          <w:rFonts w:ascii="Times New Roman" w:eastAsia="Times New Roman" w:hAnsi="Times New Roman"/>
          <w:sz w:val="24"/>
          <w:szCs w:val="24"/>
          <w:lang w:eastAsia="pt-BR"/>
        </w:rPr>
        <w:t xml:space="preserve">Um grande problema na construção de um algoritmo genético é a escolha dos pais para a próxima geração de indivíduos. Se forem muito restritivos ao </w:t>
      </w:r>
      <w:proofErr w:type="gramStart"/>
      <w:r w:rsidRPr="00864FA3">
        <w:rPr>
          <w:rFonts w:ascii="Times New Roman" w:eastAsia="Times New Roman" w:hAnsi="Times New Roman"/>
          <w:sz w:val="24"/>
          <w:szCs w:val="24"/>
          <w:lang w:eastAsia="pt-BR"/>
        </w:rPr>
        <w:t>usar-se</w:t>
      </w:r>
      <w:proofErr w:type="gramEnd"/>
      <w:r w:rsidRPr="00864FA3">
        <w:rPr>
          <w:rFonts w:ascii="Times New Roman" w:eastAsia="Times New Roman" w:hAnsi="Times New Roman"/>
          <w:sz w:val="24"/>
          <w:szCs w:val="24"/>
          <w:lang w:eastAsia="pt-BR"/>
        </w:rPr>
        <w:t xml:space="preserve"> apenas bons pais, pode-se estar jogando fora ótimas oportunidades que só estão presentes em indivíduos considerados ruins. Em contrapartida, se utilizar somente indivíduos considerados ruins para a criação da nova geração, os esquemas que tornam estes ruins, nunca sumirão da população.</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 xml:space="preserve"> </w:t>
      </w:r>
    </w:p>
    <w:p w:rsidR="00C07BE6" w:rsidRPr="00864FA3" w:rsidRDefault="00C07BE6" w:rsidP="00734C9D">
      <w:pPr>
        <w:spacing w:after="0" w:line="360" w:lineRule="auto"/>
        <w:rPr>
          <w:rFonts w:ascii="Times New Roman" w:eastAsia="Times New Roman" w:hAnsi="Times New Roman"/>
          <w:b/>
          <w:bCs/>
          <w:sz w:val="24"/>
          <w:szCs w:val="24"/>
          <w:lang w:eastAsia="pt-BR"/>
        </w:rPr>
      </w:pPr>
      <w:bookmarkStart w:id="872" w:name="_Toc372226004"/>
    </w:p>
    <w:p w:rsidR="006944FF" w:rsidRPr="00864FA3" w:rsidRDefault="006944FF" w:rsidP="00734C9D">
      <w:pPr>
        <w:pStyle w:val="SemEspaamento"/>
        <w:numPr>
          <w:ilvl w:val="3"/>
          <w:numId w:val="3"/>
        </w:numPr>
        <w:spacing w:line="360" w:lineRule="auto"/>
        <w:jc w:val="both"/>
        <w:outlineLvl w:val="3"/>
        <w:rPr>
          <w:rFonts w:ascii="Times New Roman" w:hAnsi="Times New Roman"/>
          <w:sz w:val="24"/>
          <w:szCs w:val="24"/>
          <w:lang w:eastAsia="pt-BR"/>
        </w:rPr>
      </w:pPr>
      <w:bookmarkStart w:id="873" w:name="_Toc374912021"/>
      <w:r w:rsidRPr="00864FA3">
        <w:rPr>
          <w:rFonts w:ascii="Times New Roman" w:eastAsia="Times New Roman" w:hAnsi="Times New Roman"/>
          <w:b/>
          <w:bCs/>
          <w:sz w:val="24"/>
          <w:szCs w:val="24"/>
          <w:lang w:eastAsia="pt-BR"/>
        </w:rPr>
        <w:t>Método de torneio</w:t>
      </w:r>
      <w:bookmarkEnd w:id="872"/>
      <w:bookmarkEnd w:id="873"/>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Como o próprio nome já diz, este método seleciona uma série de indivíduos da população e fazer com que estes entrem em uma competição direta pelo direito de ser pai utilizando como objeto para chegar primeiro a sua avaliação.</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 xml:space="preserve">Neste método tem-se um parâmetro chamado tamanho do torneio que define quantos indivíduos serão selecionados aleatoriamente dentro da população que compete. Aquele </w:t>
      </w:r>
      <w:r w:rsidRPr="00864FA3">
        <w:rPr>
          <w:rFonts w:ascii="Times New Roman" w:eastAsia="Times New Roman" w:hAnsi="Times New Roman"/>
          <w:sz w:val="24"/>
          <w:szCs w:val="24"/>
          <w:lang w:eastAsia="pt-BR"/>
        </w:rPr>
        <w:lastRenderedPageBreak/>
        <w:t>dentre os competidores que conseguir uma boa avaliação, é selecionado para uma aplicação do valor genético.</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hAnsi="Times New Roman"/>
          <w:sz w:val="24"/>
          <w:szCs w:val="24"/>
        </w:rPr>
        <w:t xml:space="preserve">Segundo LINDEN, (2012). </w:t>
      </w:r>
      <w:r w:rsidRPr="00864FA3">
        <w:rPr>
          <w:rFonts w:ascii="Times New Roman" w:eastAsia="Times New Roman" w:hAnsi="Times New Roman"/>
          <w:sz w:val="24"/>
          <w:szCs w:val="24"/>
          <w:lang w:eastAsia="pt-BR"/>
        </w:rPr>
        <w:t xml:space="preserve">O valor mínimo do tamanho do torneiro, que chamaremos de K, é igual a </w:t>
      </w:r>
      <w:proofErr w:type="gramStart"/>
      <w:r w:rsidRPr="00864FA3">
        <w:rPr>
          <w:rFonts w:ascii="Times New Roman" w:eastAsia="Times New Roman" w:hAnsi="Times New Roman"/>
          <w:sz w:val="24"/>
          <w:szCs w:val="24"/>
          <w:lang w:eastAsia="pt-BR"/>
        </w:rPr>
        <w:t>2</w:t>
      </w:r>
      <w:proofErr w:type="gramEnd"/>
      <w:r w:rsidRPr="00864FA3">
        <w:rPr>
          <w:rFonts w:ascii="Times New Roman" w:eastAsia="Times New Roman" w:hAnsi="Times New Roman"/>
          <w:sz w:val="24"/>
          <w:szCs w:val="24"/>
          <w:lang w:eastAsia="pt-BR"/>
        </w:rPr>
        <w:t xml:space="preserve">, se não fosse 2, não haveria competição. Teoricamente não há limite de valores para este parâmetro, mas se for escolhido um número igual o número da população, que </w:t>
      </w:r>
      <w:r w:rsidR="00C4386D" w:rsidRPr="00864FA3">
        <w:rPr>
          <w:rFonts w:ascii="Times New Roman" w:eastAsia="Times New Roman" w:hAnsi="Times New Roman"/>
          <w:sz w:val="24"/>
          <w:szCs w:val="24"/>
          <w:lang w:eastAsia="pt-BR"/>
        </w:rPr>
        <w:t>se chama</w:t>
      </w:r>
      <w:r w:rsidRPr="00864FA3">
        <w:rPr>
          <w:rFonts w:ascii="Times New Roman" w:eastAsia="Times New Roman" w:hAnsi="Times New Roman"/>
          <w:sz w:val="24"/>
          <w:szCs w:val="24"/>
          <w:lang w:eastAsia="pt-BR"/>
        </w:rPr>
        <w:t xml:space="preserve"> de N, só tem-se um único vencedor sempre, sendo o melhor de todos os indivíduos. E se for escolhido um valor muito alto, os N-K indivíduos vão sempre predominar, tendo em vista que sempre um destes será o vencedor do torneio.</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Os indivíduos são selecionados para este torneio de forma aleatória, sem favorecimento para nenhum individuo, como no caso da roleta viciada. A única vantagem que os indivíduos podem ter é que se os melhores forem selecionados, acabarão sendo os vencedores do torneio.</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Exemplo de aplicações – Setor petrolífero</w:t>
      </w: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LINDEN, (2012). Em todo o mundo o setor petrolífero é um dos mais rentáveis do mundo que oferece diversas oportunidades de pesquisa em todas as suas ramificações, incluindo as áreas que possuem dif</w:t>
      </w:r>
      <w:r w:rsidR="000543EB" w:rsidRPr="00864FA3">
        <w:rPr>
          <w:rFonts w:ascii="Times New Roman" w:hAnsi="Times New Roman"/>
          <w:sz w:val="24"/>
          <w:szCs w:val="24"/>
        </w:rPr>
        <w:t>í</w:t>
      </w:r>
      <w:r w:rsidRPr="00864FA3">
        <w:rPr>
          <w:rFonts w:ascii="Times New Roman" w:hAnsi="Times New Roman"/>
          <w:sz w:val="24"/>
          <w:szCs w:val="24"/>
        </w:rPr>
        <w:t xml:space="preserve">ceis problemas de </w:t>
      </w:r>
      <w:proofErr w:type="gramStart"/>
      <w:r w:rsidRPr="00864FA3">
        <w:rPr>
          <w:rFonts w:ascii="Times New Roman" w:hAnsi="Times New Roman"/>
          <w:sz w:val="24"/>
          <w:szCs w:val="24"/>
        </w:rPr>
        <w:t>otimização</w:t>
      </w:r>
      <w:proofErr w:type="gramEnd"/>
      <w:r w:rsidRPr="00864FA3">
        <w:rPr>
          <w:rFonts w:ascii="Times New Roman" w:hAnsi="Times New Roman"/>
          <w:sz w:val="24"/>
          <w:szCs w:val="24"/>
        </w:rPr>
        <w:t xml:space="preserve">, suscetíveis a diversos tipos de aplicações de algoritmos genéticos. </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Sendo um exemplo: Inversão sísmica</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LINDEN, (2012). No campo da geologia, é de extrema importância o problema da inversão sísmica e consiste em determinar a estrutura dos dados do subsolo a partir de uma pesquisa geológica, tendo como objetivo primário obter um modelo </w:t>
      </w:r>
      <w:proofErr w:type="gramStart"/>
      <w:r w:rsidRPr="00864FA3">
        <w:rPr>
          <w:rFonts w:ascii="Times New Roman" w:hAnsi="Times New Roman"/>
          <w:sz w:val="24"/>
          <w:szCs w:val="24"/>
        </w:rPr>
        <w:t>3d</w:t>
      </w:r>
      <w:proofErr w:type="gramEnd"/>
      <w:r w:rsidRPr="00864FA3">
        <w:rPr>
          <w:rFonts w:ascii="Times New Roman" w:hAnsi="Times New Roman"/>
          <w:sz w:val="24"/>
          <w:szCs w:val="24"/>
        </w:rPr>
        <w:t xml:space="preserve"> ou uma seção geológica.</w:t>
      </w:r>
    </w:p>
    <w:p w:rsidR="00A730FA"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Sendo um problema que possui irregularidades em sua função</w:t>
      </w:r>
      <w:r w:rsidR="000543EB" w:rsidRPr="00864FA3">
        <w:rPr>
          <w:rFonts w:ascii="Times New Roman" w:hAnsi="Times New Roman"/>
          <w:sz w:val="24"/>
          <w:szCs w:val="24"/>
        </w:rPr>
        <w:t>,</w:t>
      </w:r>
      <w:r w:rsidRPr="00864FA3">
        <w:rPr>
          <w:rFonts w:ascii="Times New Roman" w:hAnsi="Times New Roman"/>
          <w:sz w:val="24"/>
          <w:szCs w:val="24"/>
        </w:rPr>
        <w:t xml:space="preserve"> é totalmente não linear tendo também muitos mínimos e máximos, além de descontinuidades, é um ótimo exemplo para uma aplicação com algoritmos genéticos. Além disso, este problema tem alguns aspectos em especial que são muito interessantes como a sensitividade da solução obtida a condições iniciais distintas. Estes problemas são sempre resolvidos com o conhecimento dos ge</w:t>
      </w:r>
      <w:r w:rsidR="000543EB" w:rsidRPr="00864FA3">
        <w:rPr>
          <w:rFonts w:ascii="Times New Roman" w:hAnsi="Times New Roman"/>
          <w:sz w:val="24"/>
          <w:szCs w:val="24"/>
        </w:rPr>
        <w:t>ó</w:t>
      </w:r>
      <w:r w:rsidRPr="00864FA3">
        <w:rPr>
          <w:rFonts w:ascii="Times New Roman" w:hAnsi="Times New Roman"/>
          <w:sz w:val="24"/>
          <w:szCs w:val="24"/>
        </w:rPr>
        <w:t>log</w:t>
      </w:r>
      <w:r w:rsidR="000543EB" w:rsidRPr="00864FA3">
        <w:rPr>
          <w:rFonts w:ascii="Times New Roman" w:hAnsi="Times New Roman"/>
          <w:sz w:val="24"/>
          <w:szCs w:val="24"/>
        </w:rPr>
        <w:t>os</w:t>
      </w:r>
      <w:r w:rsidRPr="00864FA3">
        <w:rPr>
          <w:rFonts w:ascii="Times New Roman" w:hAnsi="Times New Roman"/>
          <w:sz w:val="24"/>
          <w:szCs w:val="24"/>
        </w:rPr>
        <w:t>, sendo assim é de grande importância levá-los em consideração.</w:t>
      </w:r>
      <w:r w:rsidR="002E200D" w:rsidRPr="00864FA3">
        <w:rPr>
          <w:rFonts w:ascii="Times New Roman" w:hAnsi="Times New Roman"/>
          <w:sz w:val="24"/>
          <w:szCs w:val="24"/>
        </w:rPr>
        <w:t xml:space="preserve"> </w:t>
      </w:r>
    </w:p>
    <w:p w:rsidR="006944FF" w:rsidRPr="00864FA3" w:rsidRDefault="00FA5E29"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lastRenderedPageBreak/>
        <w:t xml:space="preserve">WIJNS 2003. </w:t>
      </w:r>
      <w:r w:rsidR="00C06473" w:rsidRPr="00864FA3">
        <w:rPr>
          <w:rFonts w:ascii="Times New Roman" w:hAnsi="Times New Roman"/>
          <w:sz w:val="24"/>
          <w:szCs w:val="24"/>
        </w:rPr>
        <w:t>A</w:t>
      </w:r>
      <w:r w:rsidR="006944FF" w:rsidRPr="00864FA3">
        <w:rPr>
          <w:rFonts w:ascii="Times New Roman" w:hAnsi="Times New Roman"/>
          <w:sz w:val="24"/>
          <w:szCs w:val="24"/>
        </w:rPr>
        <w:t>presenta um algoritmo genético muito interessante para a solução deste problema em que “a função de avaliação computacional do seu algoritmo é substituída por um analista humano (geólogo) que ordena as soluções de acordo com a sua adequação. A justificativa por trás deste modelo é a dificuldade de se quantificar numericamente, de forma absoluta, a qualidade de uma solução para o problema da inversão, mas a possibilidade racional de distinguir a melhor dentre duas soluções”.</w:t>
      </w:r>
      <w:r w:rsidR="00C06473" w:rsidRPr="00864FA3">
        <w:rPr>
          <w:rFonts w:ascii="Times New Roman" w:hAnsi="Times New Roman"/>
          <w:sz w:val="24"/>
          <w:szCs w:val="24"/>
        </w:rPr>
        <w:t xml:space="preserve"> (WIJNS 2003 apud LINDEN, 2012</w:t>
      </w:r>
      <w:proofErr w:type="gramStart"/>
      <w:r w:rsidR="00C06473" w:rsidRPr="00864FA3">
        <w:rPr>
          <w:rFonts w:ascii="Times New Roman" w:hAnsi="Times New Roman"/>
          <w:sz w:val="24"/>
          <w:szCs w:val="24"/>
        </w:rPr>
        <w:t>)</w:t>
      </w:r>
      <w:proofErr w:type="gramEnd"/>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LINDEN, (2012). Este caso demonstra capacidades de uma área chamada Computação Evolucionária Interativa (IEC) que, como o próprio nome sugere, tem como base o conhecimento de especialistas para avaliar as soluções que foram propostas reduzindo a quantidade de soluções que podem ser vistas.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No caso do problema de inversão, que depende de parâmetros contínuos, o algoritmo genético utilizado, usa uma representação de um cromossomo real ou mais próximo da realidade possível ao invés de uma representação booleana.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 método de seleção que é utilizado aqui é baseado em uma função de avaliação onde é aplicada uma normalização linear que serve para diminuir os efeitos de superindivíduos na população. Já o operador de mutação escolhido para esta situação seleciona aleatoriamente o valor dentro dos limites selecionados antes para se tornar o substituto do gene escolhido anteriormente.</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LINDEN, (2012). Uma coisa interessante nesta </w:t>
      </w:r>
      <w:proofErr w:type="gramStart"/>
      <w:r w:rsidRPr="00864FA3">
        <w:rPr>
          <w:rFonts w:ascii="Times New Roman" w:hAnsi="Times New Roman"/>
          <w:sz w:val="24"/>
          <w:szCs w:val="24"/>
        </w:rPr>
        <w:t>implementação</w:t>
      </w:r>
      <w:proofErr w:type="gramEnd"/>
      <w:r w:rsidRPr="00864FA3">
        <w:rPr>
          <w:rFonts w:ascii="Times New Roman" w:hAnsi="Times New Roman"/>
          <w:sz w:val="24"/>
          <w:szCs w:val="24"/>
        </w:rPr>
        <w:t xml:space="preserve"> é o fato de que este utiliza uma função de avaliação que vai mudando com o passar do tempo. Nas primeiras gerações, a função de avaliação terá um reflexo de baixa importância e depois que a população se adapta as condições submetidas e a importância é aumentada. Sendo assim, o tempo do algoritmo diminui e obtém-se também um resultado melhor do mesmo.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LINDEN, (2012). Outro ponto interessante deste algoritmo é o fato de que os resultados obtidos não têm boas melhorias se uma geração (geralmente por volta da centésima), tendo um esforço computacional perdido se continuar com este algoritmo por mais centenas de gerações como foi feito. Mas isso não significa que o algoritmo deve ser parado toda vez que chegar à centésima geração, mas sim que é necessário acrescentar um critério de parada na falta da melhora da função de avaliação.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07BE6" w:rsidRPr="00864FA3" w:rsidRDefault="00C07BE6" w:rsidP="00734C9D">
      <w:pPr>
        <w:pStyle w:val="SemEspaamento"/>
        <w:spacing w:line="360" w:lineRule="auto"/>
        <w:ind w:firstLine="709"/>
        <w:jc w:val="both"/>
        <w:rPr>
          <w:rFonts w:ascii="Times New Roman" w:hAnsi="Times New Roman"/>
          <w:sz w:val="24"/>
          <w:szCs w:val="24"/>
        </w:rPr>
      </w:pPr>
    </w:p>
    <w:p w:rsidR="004F706F" w:rsidRDefault="004F706F">
      <w:pPr>
        <w:spacing w:after="0" w:line="240" w:lineRule="auto"/>
        <w:rPr>
          <w:rFonts w:ascii="Times New Roman" w:hAnsi="Times New Roman"/>
          <w:b/>
          <w:sz w:val="24"/>
          <w:szCs w:val="24"/>
        </w:rPr>
      </w:pPr>
      <w:bookmarkStart w:id="874" w:name="_Toc373452633"/>
      <w:r>
        <w:rPr>
          <w:rFonts w:ascii="Times New Roman" w:hAnsi="Times New Roman"/>
          <w:b/>
          <w:sz w:val="24"/>
          <w:szCs w:val="24"/>
        </w:rPr>
        <w:br w:type="page"/>
      </w:r>
    </w:p>
    <w:p w:rsidR="006944FF" w:rsidRPr="00864FA3" w:rsidRDefault="006944FF" w:rsidP="00734C9D">
      <w:pPr>
        <w:pStyle w:val="SemEspaamento"/>
        <w:numPr>
          <w:ilvl w:val="1"/>
          <w:numId w:val="3"/>
        </w:numPr>
        <w:spacing w:line="360" w:lineRule="auto"/>
        <w:jc w:val="both"/>
        <w:outlineLvl w:val="1"/>
        <w:rPr>
          <w:rFonts w:ascii="Times New Roman" w:hAnsi="Times New Roman"/>
          <w:b/>
          <w:sz w:val="24"/>
          <w:szCs w:val="24"/>
        </w:rPr>
      </w:pPr>
      <w:bookmarkStart w:id="875" w:name="_Toc374912022"/>
      <w:r w:rsidRPr="00864FA3">
        <w:rPr>
          <w:rFonts w:ascii="Times New Roman" w:hAnsi="Times New Roman"/>
          <w:b/>
          <w:sz w:val="24"/>
          <w:szCs w:val="24"/>
        </w:rPr>
        <w:lastRenderedPageBreak/>
        <w:t>Método de roleta</w:t>
      </w:r>
      <w:bookmarkEnd w:id="874"/>
      <w:bookmarkEnd w:id="875"/>
    </w:p>
    <w:p w:rsidR="006944FF" w:rsidRPr="00864FA3" w:rsidRDefault="006944FF" w:rsidP="00734C9D">
      <w:pPr>
        <w:pStyle w:val="SemEspaamento"/>
        <w:spacing w:line="360" w:lineRule="auto"/>
        <w:ind w:firstLine="709"/>
        <w:jc w:val="both"/>
        <w:rPr>
          <w:rFonts w:ascii="Times New Roman" w:hAnsi="Times New Roman"/>
          <w:b/>
          <w:sz w:val="24"/>
          <w:szCs w:val="24"/>
        </w:rPr>
      </w:pPr>
    </w:p>
    <w:p w:rsidR="006944FF" w:rsidRPr="00864FA3" w:rsidRDefault="006944FF" w:rsidP="00734C9D">
      <w:pPr>
        <w:pStyle w:val="SemEspaamento"/>
        <w:spacing w:line="360" w:lineRule="auto"/>
        <w:ind w:firstLine="709"/>
        <w:jc w:val="both"/>
        <w:rPr>
          <w:rFonts w:ascii="Times New Roman" w:hAnsi="Times New Roman"/>
          <w:b/>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 princíp</w:t>
      </w:r>
      <w:r w:rsidR="00FA5E29" w:rsidRPr="00864FA3">
        <w:rPr>
          <w:rFonts w:ascii="Times New Roman" w:hAnsi="Times New Roman"/>
          <w:sz w:val="24"/>
          <w:szCs w:val="24"/>
        </w:rPr>
        <w:t xml:space="preserve">io básico do funcionamento dos </w:t>
      </w:r>
      <w:proofErr w:type="spellStart"/>
      <w:r w:rsidRPr="00864FA3">
        <w:rPr>
          <w:rFonts w:ascii="Times New Roman" w:hAnsi="Times New Roman"/>
          <w:sz w:val="24"/>
          <w:szCs w:val="24"/>
        </w:rPr>
        <w:t>G</w:t>
      </w:r>
      <w:r w:rsidR="00FA5E29" w:rsidRPr="00864FA3">
        <w:rPr>
          <w:rFonts w:ascii="Times New Roman" w:hAnsi="Times New Roman"/>
          <w:sz w:val="24"/>
          <w:szCs w:val="24"/>
        </w:rPr>
        <w:t>A</w:t>
      </w:r>
      <w:r w:rsidRPr="00864FA3">
        <w:rPr>
          <w:rFonts w:ascii="Times New Roman" w:hAnsi="Times New Roman"/>
          <w:sz w:val="24"/>
          <w:szCs w:val="24"/>
        </w:rPr>
        <w:t>s</w:t>
      </w:r>
      <w:proofErr w:type="spellEnd"/>
      <w:r w:rsidRPr="00864FA3">
        <w:rPr>
          <w:rFonts w:ascii="Times New Roman" w:hAnsi="Times New Roman"/>
          <w:sz w:val="24"/>
          <w:szCs w:val="24"/>
        </w:rPr>
        <w:t xml:space="preserve"> é que um critério de seleção vai fazer com que, depois de muitas gerações, o conjunto inicial de indivíduos gere indivíduos mais aptos. A maioria dos métodos de seleção é projetada para escolher preferencialmente indivíduos com maiores notas de aptidão, embora não exclusivamente, a fim de manter a diversidade da população. Um método de seleção muito utilizado é o Método da Roleta, onde indivíduos de uma geração são escolhidos para fazer parte da próxima geração, através de um sorteio de roleta.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Neste método, cada indivíduo da população é representado na roleta proporcionalmente ao seu índice de aptidão. Assim, aos indivíduos com alta aptidão é dada uma porção maior da roleta, enquanto aos de aptidão mais baixa é dada uma porção relativamente menor da roleta. Finalmente, a roleta é girada um determinado número de vezes, dependendo do tamanho da população, e são escolhidos, como indivíduos que participarão da próxima geração, aqueles sorteados na roleta. (http://www.icmc.usp.br/pessoas/andre/research/genetic/)</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LINDEN, (2012). Quando é montada uma roleta para uma determinada população, somamos todas as avaliações e para cada indivíduo é alocado um pedaço igual à avaliação deste indivíduo dividida pela soma das avaliações de todos os indivíduos. O que aconteceria então se tivesse um ou mais indivíduos com avaliação negativa? A resposta é: a soma total ainda seria 360°, mas a soma dos espaços alocados apenas para os de avaliação positiva excederia 360°.</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Em uma situação hipotética, como uma função de avaliação f(x</w:t>
      </w:r>
      <w:proofErr w:type="gramStart"/>
      <w:r w:rsidRPr="00864FA3">
        <w:rPr>
          <w:rFonts w:ascii="Times New Roman" w:hAnsi="Times New Roman"/>
          <w:sz w:val="24"/>
          <w:szCs w:val="24"/>
        </w:rPr>
        <w:t>)</w:t>
      </w:r>
      <w:proofErr w:type="gramEnd"/>
      <w:r w:rsidRPr="00864FA3">
        <w:rPr>
          <w:rFonts w:ascii="Times New Roman" w:hAnsi="Times New Roman"/>
          <w:sz w:val="24"/>
          <w:szCs w:val="24"/>
        </w:rPr>
        <w:t>=x e o domínio da função f é o intervalo [-20,20]. Conforme o exem</w:t>
      </w:r>
      <w:r w:rsidR="005B75D0" w:rsidRPr="00864FA3">
        <w:rPr>
          <w:rFonts w:ascii="Times New Roman" w:hAnsi="Times New Roman"/>
          <w:sz w:val="24"/>
          <w:szCs w:val="24"/>
        </w:rPr>
        <w:t>plificado</w:t>
      </w:r>
      <w:r w:rsidRPr="00864FA3">
        <w:rPr>
          <w:rFonts w:ascii="Times New Roman" w:hAnsi="Times New Roman"/>
          <w:sz w:val="24"/>
          <w:szCs w:val="24"/>
        </w:rPr>
        <w:t xml:space="preserve"> na tabela </w:t>
      </w:r>
      <w:r w:rsidR="00030356" w:rsidRPr="00864FA3">
        <w:rPr>
          <w:rFonts w:ascii="Times New Roman" w:hAnsi="Times New Roman"/>
          <w:sz w:val="24"/>
          <w:szCs w:val="24"/>
        </w:rPr>
        <w:t>1</w:t>
      </w:r>
      <w:r w:rsidRPr="00864FA3">
        <w:rPr>
          <w:rFonts w:ascii="Times New Roman" w:hAnsi="Times New Roman"/>
          <w:sz w:val="24"/>
          <w:szCs w:val="24"/>
        </w:rPr>
        <w:t>.</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2E220E" w:rsidRPr="00864FA3" w:rsidRDefault="002E220E" w:rsidP="00734C9D">
      <w:pPr>
        <w:spacing w:after="0" w:line="360" w:lineRule="auto"/>
        <w:rPr>
          <w:rFonts w:ascii="Times New Roman" w:hAnsi="Times New Roman"/>
          <w:bCs/>
          <w:sz w:val="20"/>
          <w:szCs w:val="20"/>
        </w:rPr>
      </w:pPr>
      <w:bookmarkStart w:id="876" w:name="_Toc373220750"/>
      <w:r w:rsidRPr="00864FA3">
        <w:rPr>
          <w:rFonts w:ascii="Times New Roman" w:hAnsi="Times New Roman"/>
          <w:b/>
          <w:sz w:val="20"/>
          <w:szCs w:val="20"/>
        </w:rPr>
        <w:br w:type="page"/>
      </w:r>
    </w:p>
    <w:p w:rsidR="00C4386D" w:rsidRPr="00864FA3" w:rsidRDefault="00C4386D" w:rsidP="00734C9D">
      <w:pPr>
        <w:pStyle w:val="Legenda"/>
        <w:keepNext/>
        <w:spacing w:line="360" w:lineRule="auto"/>
        <w:rPr>
          <w:rFonts w:ascii="Times New Roman" w:hAnsi="Times New Roman"/>
          <w:b w:val="0"/>
          <w:sz w:val="20"/>
          <w:szCs w:val="20"/>
        </w:rPr>
      </w:pPr>
      <w:bookmarkStart w:id="877" w:name="_Toc374448000"/>
      <w:r w:rsidRPr="00864FA3">
        <w:rPr>
          <w:rFonts w:ascii="Times New Roman" w:hAnsi="Times New Roman"/>
          <w:b w:val="0"/>
          <w:color w:val="auto"/>
          <w:sz w:val="20"/>
          <w:szCs w:val="20"/>
        </w:rPr>
        <w:lastRenderedPageBreak/>
        <w:t xml:space="preserve">Tabela </w:t>
      </w:r>
      <w:r w:rsidR="00766438" w:rsidRPr="00864FA3">
        <w:rPr>
          <w:rFonts w:ascii="Times New Roman" w:hAnsi="Times New Roman"/>
          <w:b w:val="0"/>
          <w:color w:val="auto"/>
          <w:sz w:val="20"/>
          <w:szCs w:val="20"/>
        </w:rPr>
        <w:fldChar w:fldCharType="begin"/>
      </w:r>
      <w:r w:rsidR="00C06473" w:rsidRPr="00864FA3">
        <w:rPr>
          <w:rFonts w:ascii="Times New Roman" w:hAnsi="Times New Roman"/>
          <w:b w:val="0"/>
          <w:color w:val="auto"/>
          <w:sz w:val="20"/>
          <w:szCs w:val="20"/>
        </w:rPr>
        <w:instrText xml:space="preserve"> SEQ Tabela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Exemplo de método de roleta</w:t>
      </w:r>
      <w:bookmarkEnd w:id="876"/>
      <w:bookmarkEnd w:id="877"/>
    </w:p>
    <w:tbl>
      <w:tblPr>
        <w:tblW w:w="8235" w:type="dxa"/>
        <w:jc w:val="center"/>
        <w:tblCellMar>
          <w:left w:w="70" w:type="dxa"/>
          <w:right w:w="70" w:type="dxa"/>
        </w:tblCellMar>
        <w:tblLook w:val="04A0"/>
      </w:tblPr>
      <w:tblGrid>
        <w:gridCol w:w="1943"/>
        <w:gridCol w:w="1912"/>
        <w:gridCol w:w="2098"/>
        <w:gridCol w:w="2282"/>
      </w:tblGrid>
      <w:tr w:rsidR="005A353F" w:rsidRPr="00864FA3" w:rsidTr="005A353F">
        <w:trPr>
          <w:trHeight w:val="689"/>
          <w:jc w:val="center"/>
        </w:trPr>
        <w:tc>
          <w:tcPr>
            <w:tcW w:w="1943"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i/>
                <w:iCs/>
                <w:sz w:val="24"/>
                <w:szCs w:val="24"/>
                <w:lang w:eastAsia="pt-BR"/>
              </w:rPr>
            </w:pPr>
            <w:r w:rsidRPr="00864FA3">
              <w:rPr>
                <w:rFonts w:ascii="Times New Roman" w:eastAsia="Times New Roman" w:hAnsi="Times New Roman"/>
                <w:i/>
                <w:iCs/>
                <w:sz w:val="24"/>
                <w:szCs w:val="24"/>
                <w:lang w:eastAsia="pt-BR"/>
              </w:rPr>
              <w:t>Indivíduo</w:t>
            </w:r>
          </w:p>
        </w:tc>
        <w:tc>
          <w:tcPr>
            <w:tcW w:w="1912" w:type="dxa"/>
            <w:tcBorders>
              <w:top w:val="single" w:sz="8" w:space="0" w:color="auto"/>
              <w:left w:val="nil"/>
              <w:bottom w:val="single" w:sz="8" w:space="0" w:color="auto"/>
              <w:right w:val="single" w:sz="4" w:space="0" w:color="auto"/>
            </w:tcBorders>
            <w:shd w:val="clear" w:color="auto" w:fill="auto"/>
            <w:vAlign w:val="center"/>
            <w:hideMark/>
          </w:tcPr>
          <w:p w:rsidR="006944FF" w:rsidRPr="00864FA3" w:rsidRDefault="006944FF" w:rsidP="00734C9D">
            <w:pPr>
              <w:spacing w:after="0" w:line="360" w:lineRule="auto"/>
              <w:ind w:firstLine="709"/>
              <w:jc w:val="both"/>
              <w:rPr>
                <w:rFonts w:ascii="Times New Roman" w:eastAsia="Times New Roman" w:hAnsi="Times New Roman"/>
                <w:i/>
                <w:iCs/>
                <w:sz w:val="24"/>
                <w:szCs w:val="24"/>
                <w:lang w:eastAsia="pt-BR"/>
              </w:rPr>
            </w:pPr>
            <w:r w:rsidRPr="00864FA3">
              <w:rPr>
                <w:rFonts w:ascii="Times New Roman" w:eastAsia="Times New Roman" w:hAnsi="Times New Roman"/>
                <w:i/>
                <w:iCs/>
                <w:sz w:val="24"/>
                <w:szCs w:val="24"/>
                <w:lang w:eastAsia="pt-BR"/>
              </w:rPr>
              <w:t>Avaliação f(x</w:t>
            </w:r>
            <w:proofErr w:type="gramStart"/>
            <w:r w:rsidRPr="00864FA3">
              <w:rPr>
                <w:rFonts w:ascii="Times New Roman" w:eastAsia="Times New Roman" w:hAnsi="Times New Roman"/>
                <w:i/>
                <w:iCs/>
                <w:sz w:val="24"/>
                <w:szCs w:val="24"/>
                <w:lang w:eastAsia="pt-BR"/>
              </w:rPr>
              <w:t>)</w:t>
            </w:r>
            <w:proofErr w:type="gramEnd"/>
            <w:r w:rsidRPr="00864FA3">
              <w:rPr>
                <w:rFonts w:ascii="Times New Roman" w:eastAsia="Times New Roman" w:hAnsi="Times New Roman"/>
                <w:i/>
                <w:iCs/>
                <w:sz w:val="24"/>
                <w:szCs w:val="24"/>
                <w:lang w:eastAsia="pt-BR"/>
              </w:rPr>
              <w:t>=x</w:t>
            </w:r>
          </w:p>
        </w:tc>
        <w:tc>
          <w:tcPr>
            <w:tcW w:w="2098" w:type="dxa"/>
            <w:tcBorders>
              <w:top w:val="single" w:sz="8" w:space="0" w:color="auto"/>
              <w:left w:val="nil"/>
              <w:bottom w:val="single" w:sz="8" w:space="0" w:color="auto"/>
              <w:right w:val="single" w:sz="4" w:space="0" w:color="auto"/>
            </w:tcBorders>
            <w:shd w:val="clear" w:color="auto" w:fill="auto"/>
            <w:vAlign w:val="center"/>
            <w:hideMark/>
          </w:tcPr>
          <w:p w:rsidR="006944FF" w:rsidRPr="00864FA3" w:rsidRDefault="006944FF" w:rsidP="00734C9D">
            <w:pPr>
              <w:spacing w:after="0" w:line="360" w:lineRule="auto"/>
              <w:ind w:firstLine="709"/>
              <w:jc w:val="both"/>
              <w:rPr>
                <w:rFonts w:ascii="Times New Roman" w:eastAsia="Times New Roman" w:hAnsi="Times New Roman"/>
                <w:i/>
                <w:iCs/>
                <w:sz w:val="24"/>
                <w:szCs w:val="24"/>
                <w:lang w:eastAsia="pt-BR"/>
              </w:rPr>
            </w:pPr>
            <w:r w:rsidRPr="00864FA3">
              <w:rPr>
                <w:rFonts w:ascii="Times New Roman" w:eastAsia="Times New Roman" w:hAnsi="Times New Roman"/>
                <w:i/>
                <w:iCs/>
                <w:sz w:val="24"/>
                <w:szCs w:val="24"/>
                <w:lang w:eastAsia="pt-BR"/>
              </w:rPr>
              <w:t>Pedaço da roleta %</w:t>
            </w:r>
          </w:p>
        </w:tc>
        <w:tc>
          <w:tcPr>
            <w:tcW w:w="2282" w:type="dxa"/>
            <w:tcBorders>
              <w:top w:val="single" w:sz="8" w:space="0" w:color="auto"/>
              <w:left w:val="nil"/>
              <w:bottom w:val="single" w:sz="8" w:space="0" w:color="auto"/>
              <w:right w:val="single" w:sz="8" w:space="0" w:color="auto"/>
            </w:tcBorders>
            <w:shd w:val="clear" w:color="auto" w:fill="auto"/>
            <w:vAlign w:val="center"/>
            <w:hideMark/>
          </w:tcPr>
          <w:p w:rsidR="006944FF" w:rsidRPr="00864FA3" w:rsidRDefault="006944FF" w:rsidP="00734C9D">
            <w:pPr>
              <w:spacing w:after="0" w:line="360" w:lineRule="auto"/>
              <w:ind w:firstLine="709"/>
              <w:jc w:val="both"/>
              <w:rPr>
                <w:rFonts w:ascii="Times New Roman" w:eastAsia="Times New Roman" w:hAnsi="Times New Roman"/>
                <w:i/>
                <w:iCs/>
                <w:sz w:val="24"/>
                <w:szCs w:val="24"/>
                <w:lang w:eastAsia="pt-BR"/>
              </w:rPr>
            </w:pPr>
            <w:r w:rsidRPr="00864FA3">
              <w:rPr>
                <w:rFonts w:ascii="Times New Roman" w:eastAsia="Times New Roman" w:hAnsi="Times New Roman"/>
                <w:i/>
                <w:iCs/>
                <w:sz w:val="24"/>
                <w:szCs w:val="24"/>
                <w:lang w:eastAsia="pt-BR"/>
              </w:rPr>
              <w:t>Pedaço da roleta em (º)</w:t>
            </w:r>
          </w:p>
        </w:tc>
      </w:tr>
      <w:tr w:rsidR="005A353F" w:rsidRPr="00864FA3" w:rsidTr="005A353F">
        <w:trPr>
          <w:trHeight w:val="225"/>
          <w:jc w:val="center"/>
        </w:trPr>
        <w:tc>
          <w:tcPr>
            <w:tcW w:w="1943" w:type="dxa"/>
            <w:tcBorders>
              <w:top w:val="nil"/>
              <w:left w:val="single" w:sz="8" w:space="0" w:color="auto"/>
              <w:bottom w:val="single" w:sz="4"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sz w:val="24"/>
                <w:szCs w:val="24"/>
                <w:lang w:eastAsia="pt-BR"/>
              </w:rPr>
            </w:pPr>
            <w:proofErr w:type="gramStart"/>
            <w:r w:rsidRPr="00864FA3">
              <w:rPr>
                <w:rFonts w:ascii="Times New Roman" w:eastAsia="Times New Roman" w:hAnsi="Times New Roman"/>
                <w:sz w:val="24"/>
                <w:szCs w:val="24"/>
                <w:lang w:eastAsia="pt-BR"/>
              </w:rPr>
              <w:t>1</w:t>
            </w:r>
            <w:proofErr w:type="gramEnd"/>
          </w:p>
        </w:tc>
        <w:tc>
          <w:tcPr>
            <w:tcW w:w="1912" w:type="dxa"/>
            <w:tcBorders>
              <w:top w:val="nil"/>
              <w:left w:val="nil"/>
              <w:bottom w:val="single" w:sz="4"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sz w:val="24"/>
                <w:szCs w:val="24"/>
                <w:lang w:eastAsia="pt-BR"/>
              </w:rPr>
            </w:pPr>
            <w:proofErr w:type="gramStart"/>
            <w:r w:rsidRPr="00864FA3">
              <w:rPr>
                <w:rFonts w:ascii="Times New Roman" w:eastAsia="Times New Roman" w:hAnsi="Times New Roman"/>
                <w:sz w:val="24"/>
                <w:szCs w:val="24"/>
                <w:lang w:eastAsia="pt-BR"/>
              </w:rPr>
              <w:t>1</w:t>
            </w:r>
            <w:proofErr w:type="gramEnd"/>
          </w:p>
        </w:tc>
        <w:tc>
          <w:tcPr>
            <w:tcW w:w="2098" w:type="dxa"/>
            <w:tcBorders>
              <w:top w:val="nil"/>
              <w:left w:val="nil"/>
              <w:bottom w:val="single" w:sz="4"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b/>
                <w:bCs/>
                <w:sz w:val="24"/>
                <w:szCs w:val="24"/>
                <w:lang w:eastAsia="pt-BR"/>
              </w:rPr>
            </w:pPr>
            <w:r w:rsidRPr="00864FA3">
              <w:rPr>
                <w:rFonts w:ascii="Times New Roman" w:eastAsia="Times New Roman" w:hAnsi="Times New Roman"/>
                <w:b/>
                <w:bCs/>
                <w:sz w:val="24"/>
                <w:szCs w:val="24"/>
                <w:lang w:eastAsia="pt-BR"/>
              </w:rPr>
              <w:t>6,25</w:t>
            </w:r>
          </w:p>
        </w:tc>
        <w:tc>
          <w:tcPr>
            <w:tcW w:w="2282" w:type="dxa"/>
            <w:tcBorders>
              <w:top w:val="nil"/>
              <w:left w:val="nil"/>
              <w:bottom w:val="single" w:sz="4" w:space="0" w:color="auto"/>
              <w:right w:val="single" w:sz="8"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b/>
                <w:bCs/>
                <w:sz w:val="24"/>
                <w:szCs w:val="24"/>
                <w:lang w:eastAsia="pt-BR"/>
              </w:rPr>
            </w:pPr>
            <w:r w:rsidRPr="00864FA3">
              <w:rPr>
                <w:rFonts w:ascii="Times New Roman" w:eastAsia="Times New Roman" w:hAnsi="Times New Roman"/>
                <w:b/>
                <w:bCs/>
                <w:sz w:val="24"/>
                <w:szCs w:val="24"/>
                <w:lang w:eastAsia="pt-BR"/>
              </w:rPr>
              <w:t>22,5</w:t>
            </w:r>
          </w:p>
        </w:tc>
      </w:tr>
      <w:tr w:rsidR="005A353F" w:rsidRPr="00864FA3" w:rsidTr="005A353F">
        <w:trPr>
          <w:trHeight w:val="225"/>
          <w:jc w:val="center"/>
        </w:trPr>
        <w:tc>
          <w:tcPr>
            <w:tcW w:w="1943" w:type="dxa"/>
            <w:tcBorders>
              <w:top w:val="nil"/>
              <w:left w:val="single" w:sz="8" w:space="0" w:color="auto"/>
              <w:bottom w:val="single" w:sz="4"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-5</w:t>
            </w:r>
          </w:p>
        </w:tc>
        <w:tc>
          <w:tcPr>
            <w:tcW w:w="1912" w:type="dxa"/>
            <w:tcBorders>
              <w:top w:val="nil"/>
              <w:left w:val="nil"/>
              <w:bottom w:val="single" w:sz="4"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-5</w:t>
            </w:r>
          </w:p>
        </w:tc>
        <w:tc>
          <w:tcPr>
            <w:tcW w:w="2098" w:type="dxa"/>
            <w:tcBorders>
              <w:top w:val="nil"/>
              <w:left w:val="nil"/>
              <w:bottom w:val="single" w:sz="4"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-31,25</w:t>
            </w:r>
          </w:p>
        </w:tc>
        <w:tc>
          <w:tcPr>
            <w:tcW w:w="2282" w:type="dxa"/>
            <w:tcBorders>
              <w:top w:val="nil"/>
              <w:left w:val="nil"/>
              <w:bottom w:val="single" w:sz="4" w:space="0" w:color="auto"/>
              <w:right w:val="single" w:sz="8"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-112,5</w:t>
            </w:r>
          </w:p>
        </w:tc>
      </w:tr>
      <w:tr w:rsidR="005A353F" w:rsidRPr="00864FA3" w:rsidTr="005A353F">
        <w:trPr>
          <w:trHeight w:val="225"/>
          <w:jc w:val="center"/>
        </w:trPr>
        <w:tc>
          <w:tcPr>
            <w:tcW w:w="1943" w:type="dxa"/>
            <w:tcBorders>
              <w:top w:val="nil"/>
              <w:left w:val="single" w:sz="8" w:space="0" w:color="auto"/>
              <w:bottom w:val="single" w:sz="4"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20</w:t>
            </w:r>
          </w:p>
        </w:tc>
        <w:tc>
          <w:tcPr>
            <w:tcW w:w="1912" w:type="dxa"/>
            <w:tcBorders>
              <w:top w:val="nil"/>
              <w:left w:val="nil"/>
              <w:bottom w:val="single" w:sz="4"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20</w:t>
            </w:r>
          </w:p>
        </w:tc>
        <w:tc>
          <w:tcPr>
            <w:tcW w:w="2098" w:type="dxa"/>
            <w:tcBorders>
              <w:top w:val="nil"/>
              <w:left w:val="nil"/>
              <w:bottom w:val="single" w:sz="4"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b/>
                <w:bCs/>
                <w:sz w:val="24"/>
                <w:szCs w:val="24"/>
                <w:lang w:eastAsia="pt-BR"/>
              </w:rPr>
            </w:pPr>
            <w:r w:rsidRPr="00864FA3">
              <w:rPr>
                <w:rFonts w:ascii="Times New Roman" w:eastAsia="Times New Roman" w:hAnsi="Times New Roman"/>
                <w:b/>
                <w:bCs/>
                <w:sz w:val="24"/>
                <w:szCs w:val="24"/>
                <w:lang w:eastAsia="pt-BR"/>
              </w:rPr>
              <w:t>125</w:t>
            </w:r>
          </w:p>
        </w:tc>
        <w:tc>
          <w:tcPr>
            <w:tcW w:w="2282" w:type="dxa"/>
            <w:tcBorders>
              <w:top w:val="nil"/>
              <w:left w:val="nil"/>
              <w:bottom w:val="single" w:sz="4" w:space="0" w:color="auto"/>
              <w:right w:val="single" w:sz="8"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b/>
                <w:bCs/>
                <w:sz w:val="24"/>
                <w:szCs w:val="24"/>
                <w:lang w:eastAsia="pt-BR"/>
              </w:rPr>
            </w:pPr>
            <w:r w:rsidRPr="00864FA3">
              <w:rPr>
                <w:rFonts w:ascii="Times New Roman" w:eastAsia="Times New Roman" w:hAnsi="Times New Roman"/>
                <w:b/>
                <w:bCs/>
                <w:sz w:val="24"/>
                <w:szCs w:val="24"/>
                <w:lang w:eastAsia="pt-BR"/>
              </w:rPr>
              <w:t>450</w:t>
            </w:r>
          </w:p>
        </w:tc>
      </w:tr>
      <w:tr w:rsidR="005A353F" w:rsidRPr="00864FA3" w:rsidTr="005A353F">
        <w:trPr>
          <w:trHeight w:val="237"/>
          <w:jc w:val="center"/>
        </w:trPr>
        <w:tc>
          <w:tcPr>
            <w:tcW w:w="1943" w:type="dxa"/>
            <w:tcBorders>
              <w:top w:val="nil"/>
              <w:left w:val="single" w:sz="8" w:space="0" w:color="auto"/>
              <w:bottom w:val="single" w:sz="8"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i/>
                <w:iCs/>
                <w:sz w:val="24"/>
                <w:szCs w:val="24"/>
                <w:lang w:eastAsia="pt-BR"/>
              </w:rPr>
            </w:pPr>
            <w:r w:rsidRPr="00864FA3">
              <w:rPr>
                <w:rFonts w:ascii="Times New Roman" w:eastAsia="Times New Roman" w:hAnsi="Times New Roman"/>
                <w:i/>
                <w:iCs/>
                <w:sz w:val="24"/>
                <w:szCs w:val="24"/>
                <w:lang w:eastAsia="pt-BR"/>
              </w:rPr>
              <w:t>Total</w:t>
            </w:r>
          </w:p>
        </w:tc>
        <w:tc>
          <w:tcPr>
            <w:tcW w:w="1912" w:type="dxa"/>
            <w:tcBorders>
              <w:top w:val="nil"/>
              <w:left w:val="nil"/>
              <w:bottom w:val="single" w:sz="8"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i/>
                <w:iCs/>
                <w:sz w:val="24"/>
                <w:szCs w:val="24"/>
                <w:lang w:eastAsia="pt-BR"/>
              </w:rPr>
            </w:pPr>
            <w:r w:rsidRPr="00864FA3">
              <w:rPr>
                <w:rFonts w:ascii="Times New Roman" w:eastAsia="Times New Roman" w:hAnsi="Times New Roman"/>
                <w:i/>
                <w:iCs/>
                <w:sz w:val="24"/>
                <w:szCs w:val="24"/>
                <w:lang w:eastAsia="pt-BR"/>
              </w:rPr>
              <w:t>16</w:t>
            </w:r>
          </w:p>
        </w:tc>
        <w:tc>
          <w:tcPr>
            <w:tcW w:w="2098" w:type="dxa"/>
            <w:tcBorders>
              <w:top w:val="nil"/>
              <w:left w:val="nil"/>
              <w:bottom w:val="single" w:sz="8" w:space="0" w:color="auto"/>
              <w:right w:val="single" w:sz="4"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i/>
                <w:iCs/>
                <w:sz w:val="24"/>
                <w:szCs w:val="24"/>
                <w:lang w:eastAsia="pt-BR"/>
              </w:rPr>
            </w:pPr>
            <w:r w:rsidRPr="00864FA3">
              <w:rPr>
                <w:rFonts w:ascii="Times New Roman" w:eastAsia="Times New Roman" w:hAnsi="Times New Roman"/>
                <w:i/>
                <w:iCs/>
                <w:sz w:val="24"/>
                <w:szCs w:val="24"/>
                <w:lang w:eastAsia="pt-BR"/>
              </w:rPr>
              <w:t>100.00</w:t>
            </w:r>
          </w:p>
        </w:tc>
        <w:tc>
          <w:tcPr>
            <w:tcW w:w="2282" w:type="dxa"/>
            <w:tcBorders>
              <w:top w:val="nil"/>
              <w:left w:val="nil"/>
              <w:bottom w:val="single" w:sz="8" w:space="0" w:color="auto"/>
              <w:right w:val="single" w:sz="8" w:space="0" w:color="auto"/>
            </w:tcBorders>
            <w:shd w:val="clear" w:color="auto" w:fill="auto"/>
            <w:noWrap/>
            <w:vAlign w:val="center"/>
            <w:hideMark/>
          </w:tcPr>
          <w:p w:rsidR="006944FF" w:rsidRPr="00864FA3" w:rsidRDefault="006944FF" w:rsidP="00734C9D">
            <w:pPr>
              <w:spacing w:after="0" w:line="360" w:lineRule="auto"/>
              <w:ind w:firstLine="709"/>
              <w:jc w:val="both"/>
              <w:rPr>
                <w:rFonts w:ascii="Times New Roman" w:eastAsia="Times New Roman" w:hAnsi="Times New Roman"/>
                <w:i/>
                <w:iCs/>
                <w:sz w:val="24"/>
                <w:szCs w:val="24"/>
                <w:lang w:eastAsia="pt-BR"/>
              </w:rPr>
            </w:pPr>
            <w:r w:rsidRPr="00864FA3">
              <w:rPr>
                <w:rFonts w:ascii="Times New Roman" w:eastAsia="Times New Roman" w:hAnsi="Times New Roman"/>
                <w:i/>
                <w:iCs/>
                <w:sz w:val="24"/>
                <w:szCs w:val="24"/>
                <w:lang w:eastAsia="pt-BR"/>
              </w:rPr>
              <w:t>360.00</w:t>
            </w:r>
          </w:p>
        </w:tc>
      </w:tr>
    </w:tbl>
    <w:p w:rsidR="006944FF" w:rsidRPr="00864FA3" w:rsidRDefault="004B6E70" w:rsidP="00734C9D">
      <w:pPr>
        <w:pStyle w:val="SemEspaamento"/>
        <w:spacing w:line="360" w:lineRule="auto"/>
        <w:jc w:val="center"/>
        <w:rPr>
          <w:rFonts w:ascii="Times New Roman" w:hAnsi="Times New Roman"/>
          <w:b/>
          <w:sz w:val="20"/>
          <w:szCs w:val="20"/>
        </w:rPr>
      </w:pPr>
      <w:r w:rsidRPr="00864FA3">
        <w:rPr>
          <w:rFonts w:ascii="Times New Roman" w:hAnsi="Times New Roman"/>
          <w:sz w:val="20"/>
          <w:szCs w:val="20"/>
        </w:rPr>
        <w:t>FONTE</w:t>
      </w:r>
      <w:r w:rsidR="006944FF" w:rsidRPr="00864FA3">
        <w:rPr>
          <w:rFonts w:ascii="Times New Roman" w:hAnsi="Times New Roman"/>
          <w:sz w:val="20"/>
          <w:szCs w:val="20"/>
        </w:rPr>
        <w:t>: LINDEN, (2012)</w:t>
      </w:r>
    </w:p>
    <w:p w:rsidR="006944FF" w:rsidRPr="00864FA3" w:rsidRDefault="006944FF" w:rsidP="00734C9D">
      <w:pPr>
        <w:pStyle w:val="SemEspaamento"/>
        <w:tabs>
          <w:tab w:val="left" w:pos="1905"/>
        </w:tabs>
        <w:spacing w:line="360" w:lineRule="auto"/>
        <w:ind w:firstLine="709"/>
        <w:jc w:val="both"/>
        <w:rPr>
          <w:rFonts w:ascii="Times New Roman" w:eastAsiaTheme="minorHAnsi" w:hAnsi="Times New Roman"/>
          <w:sz w:val="24"/>
          <w:szCs w:val="24"/>
        </w:rPr>
      </w:pPr>
    </w:p>
    <w:p w:rsidR="006944FF" w:rsidRPr="00864FA3" w:rsidRDefault="006944FF" w:rsidP="00734C9D">
      <w:pPr>
        <w:pStyle w:val="SemEspaamento"/>
        <w:tabs>
          <w:tab w:val="left" w:pos="1905"/>
        </w:tabs>
        <w:spacing w:line="360" w:lineRule="auto"/>
        <w:ind w:firstLine="709"/>
        <w:jc w:val="both"/>
        <w:rPr>
          <w:rFonts w:ascii="Times New Roman" w:eastAsiaTheme="minorHAnsi" w:hAnsi="Times New Roman"/>
          <w:sz w:val="24"/>
          <w:szCs w:val="24"/>
        </w:rPr>
      </w:pPr>
    </w:p>
    <w:p w:rsidR="006944FF" w:rsidRPr="00864FA3" w:rsidRDefault="006944FF" w:rsidP="00734C9D">
      <w:pPr>
        <w:pStyle w:val="SemEspaamento"/>
        <w:numPr>
          <w:ilvl w:val="1"/>
          <w:numId w:val="3"/>
        </w:numPr>
        <w:spacing w:line="360" w:lineRule="auto"/>
        <w:jc w:val="both"/>
        <w:outlineLvl w:val="1"/>
        <w:rPr>
          <w:rFonts w:ascii="Times New Roman" w:hAnsi="Times New Roman"/>
          <w:b/>
          <w:sz w:val="24"/>
          <w:szCs w:val="24"/>
        </w:rPr>
      </w:pPr>
      <w:bookmarkStart w:id="878" w:name="_Toc373452634"/>
      <w:bookmarkStart w:id="879" w:name="_Toc374912023"/>
      <w:r w:rsidRPr="00864FA3">
        <w:rPr>
          <w:rFonts w:ascii="Times New Roman" w:hAnsi="Times New Roman"/>
          <w:b/>
          <w:sz w:val="24"/>
          <w:szCs w:val="24"/>
        </w:rPr>
        <w:t>UML</w:t>
      </w:r>
      <w:bookmarkEnd w:id="878"/>
      <w:bookmarkEnd w:id="879"/>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825E19"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UML</w:t>
      </w:r>
      <w:r w:rsidR="00495EFD" w:rsidRPr="00864FA3">
        <w:rPr>
          <w:rFonts w:ascii="Times New Roman" w:hAnsi="Times New Roman"/>
          <w:sz w:val="24"/>
          <w:szCs w:val="24"/>
        </w:rPr>
        <w:t xml:space="preserve"> </w:t>
      </w:r>
      <w:r w:rsidRPr="00864FA3">
        <w:rPr>
          <w:rFonts w:ascii="Times New Roman" w:hAnsi="Times New Roman"/>
          <w:sz w:val="24"/>
          <w:szCs w:val="24"/>
        </w:rPr>
        <w:t>(</w:t>
      </w:r>
      <w:proofErr w:type="spellStart"/>
      <w:r w:rsidRPr="00864FA3">
        <w:rPr>
          <w:rStyle w:val="nfase"/>
          <w:rFonts w:ascii="Times New Roman" w:hAnsi="Times New Roman"/>
          <w:bCs/>
          <w:iCs w:val="0"/>
          <w:sz w:val="24"/>
          <w:szCs w:val="24"/>
          <w:shd w:val="clear" w:color="auto" w:fill="FFFFFF"/>
        </w:rPr>
        <w:t>Unified</w:t>
      </w:r>
      <w:proofErr w:type="spellEnd"/>
      <w:r w:rsidRPr="00864FA3">
        <w:rPr>
          <w:rStyle w:val="nfase"/>
          <w:rFonts w:ascii="Times New Roman" w:hAnsi="Times New Roman"/>
          <w:bCs/>
          <w:iCs w:val="0"/>
          <w:sz w:val="24"/>
          <w:szCs w:val="24"/>
          <w:shd w:val="clear" w:color="auto" w:fill="FFFFFF"/>
        </w:rPr>
        <w:t xml:space="preserve"> </w:t>
      </w:r>
      <w:proofErr w:type="spellStart"/>
      <w:r w:rsidRPr="00864FA3">
        <w:rPr>
          <w:rStyle w:val="nfase"/>
          <w:rFonts w:ascii="Times New Roman" w:hAnsi="Times New Roman"/>
          <w:bCs/>
          <w:iCs w:val="0"/>
          <w:sz w:val="24"/>
          <w:szCs w:val="24"/>
          <w:shd w:val="clear" w:color="auto" w:fill="FFFFFF"/>
        </w:rPr>
        <w:t>Modeling</w:t>
      </w:r>
      <w:proofErr w:type="spellEnd"/>
      <w:r w:rsidRPr="00864FA3">
        <w:rPr>
          <w:rStyle w:val="nfase"/>
          <w:rFonts w:ascii="Times New Roman" w:hAnsi="Times New Roman"/>
          <w:bCs/>
          <w:iCs w:val="0"/>
          <w:sz w:val="24"/>
          <w:szCs w:val="24"/>
          <w:shd w:val="clear" w:color="auto" w:fill="FFFFFF"/>
        </w:rPr>
        <w:t xml:space="preserve"> </w:t>
      </w:r>
      <w:proofErr w:type="spellStart"/>
      <w:r w:rsidRPr="00864FA3">
        <w:rPr>
          <w:rStyle w:val="nfase"/>
          <w:rFonts w:ascii="Times New Roman" w:hAnsi="Times New Roman"/>
          <w:bCs/>
          <w:iCs w:val="0"/>
          <w:sz w:val="24"/>
          <w:szCs w:val="24"/>
          <w:shd w:val="clear" w:color="auto" w:fill="FFFFFF"/>
        </w:rPr>
        <w:t>Language</w:t>
      </w:r>
      <w:proofErr w:type="spellEnd"/>
      <w:r w:rsidRPr="00864FA3">
        <w:rPr>
          <w:rStyle w:val="nfase"/>
          <w:rFonts w:ascii="Times New Roman" w:hAnsi="Times New Roman"/>
          <w:b/>
          <w:bCs/>
          <w:i w:val="0"/>
          <w:iCs w:val="0"/>
          <w:sz w:val="24"/>
          <w:szCs w:val="24"/>
          <w:shd w:val="clear" w:color="auto" w:fill="FFFFFF"/>
        </w:rPr>
        <w:t xml:space="preserve">), </w:t>
      </w:r>
      <w:r w:rsidRPr="00864FA3">
        <w:rPr>
          <w:rFonts w:ascii="Times New Roman" w:hAnsi="Times New Roman"/>
          <w:sz w:val="24"/>
          <w:szCs w:val="24"/>
        </w:rPr>
        <w:t xml:space="preserve">Linguagem de modelagem de </w:t>
      </w:r>
      <w:r w:rsidRPr="00864FA3">
        <w:rPr>
          <w:rFonts w:ascii="Times New Roman" w:hAnsi="Times New Roman"/>
          <w:i/>
          <w:sz w:val="24"/>
          <w:szCs w:val="24"/>
        </w:rPr>
        <w:t>softwares</w:t>
      </w:r>
      <w:r w:rsidRPr="00864FA3">
        <w:rPr>
          <w:rFonts w:ascii="Times New Roman" w:hAnsi="Times New Roman"/>
          <w:sz w:val="24"/>
          <w:szCs w:val="24"/>
        </w:rPr>
        <w:t xml:space="preserve"> que utiliza objetos e diagramas, para que seja representada visualmente e é usada de forma internacional pela Engenharia de </w:t>
      </w:r>
      <w:r w:rsidRPr="00864FA3">
        <w:rPr>
          <w:rFonts w:ascii="Times New Roman" w:hAnsi="Times New Roman"/>
          <w:i/>
          <w:sz w:val="24"/>
          <w:szCs w:val="24"/>
        </w:rPr>
        <w:t>Software</w:t>
      </w:r>
      <w:r w:rsidRPr="00864FA3">
        <w:rPr>
          <w:rFonts w:ascii="Times New Roman" w:hAnsi="Times New Roman"/>
          <w:sz w:val="24"/>
          <w:szCs w:val="24"/>
        </w:rPr>
        <w:t xml:space="preserve">. </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Segundo </w:t>
      </w:r>
      <w:r w:rsidR="00825E19" w:rsidRPr="00864FA3">
        <w:rPr>
          <w:rFonts w:ascii="Times New Roman" w:hAnsi="Times New Roman"/>
          <w:sz w:val="24"/>
          <w:szCs w:val="24"/>
        </w:rPr>
        <w:t>(</w:t>
      </w:r>
      <w:r w:rsidRPr="00864FA3">
        <w:rPr>
          <w:rFonts w:ascii="Times New Roman" w:hAnsi="Times New Roman"/>
          <w:sz w:val="24"/>
          <w:szCs w:val="24"/>
        </w:rPr>
        <w:t>GUEDES</w:t>
      </w:r>
      <w:r w:rsidR="00825E19" w:rsidRPr="00864FA3">
        <w:rPr>
          <w:rFonts w:ascii="Times New Roman" w:hAnsi="Times New Roman"/>
          <w:sz w:val="24"/>
          <w:szCs w:val="24"/>
        </w:rPr>
        <w:t>,</w:t>
      </w:r>
      <w:r w:rsidRPr="00864FA3">
        <w:rPr>
          <w:rFonts w:ascii="Times New Roman" w:hAnsi="Times New Roman"/>
          <w:sz w:val="24"/>
          <w:szCs w:val="24"/>
        </w:rPr>
        <w:t xml:space="preserve"> 2011</w:t>
      </w:r>
      <w:r w:rsidR="00825E19" w:rsidRPr="00864FA3">
        <w:rPr>
          <w:rFonts w:ascii="Times New Roman" w:hAnsi="Times New Roman"/>
          <w:sz w:val="24"/>
          <w:szCs w:val="24"/>
        </w:rPr>
        <w:t>).</w:t>
      </w:r>
      <w:r w:rsidRPr="00864FA3">
        <w:rPr>
          <w:rFonts w:ascii="Times New Roman" w:hAnsi="Times New Roman"/>
          <w:sz w:val="24"/>
          <w:szCs w:val="24"/>
        </w:rPr>
        <w:t xml:space="preserve"> </w:t>
      </w:r>
      <w:r w:rsidR="00825E19" w:rsidRPr="00864FA3">
        <w:rPr>
          <w:rFonts w:ascii="Times New Roman" w:hAnsi="Times New Roman"/>
          <w:sz w:val="24"/>
          <w:szCs w:val="24"/>
        </w:rPr>
        <w:t>A</w:t>
      </w:r>
      <w:r w:rsidRPr="00864FA3">
        <w:rPr>
          <w:rFonts w:ascii="Times New Roman" w:hAnsi="Times New Roman"/>
          <w:sz w:val="24"/>
          <w:szCs w:val="24"/>
        </w:rPr>
        <w:t xml:space="preserve"> modelagem de </w:t>
      </w:r>
      <w:r w:rsidRPr="00864FA3">
        <w:rPr>
          <w:rFonts w:ascii="Times New Roman" w:hAnsi="Times New Roman"/>
          <w:i/>
          <w:sz w:val="24"/>
          <w:szCs w:val="24"/>
        </w:rPr>
        <w:t>software</w:t>
      </w:r>
      <w:r w:rsidRPr="00864FA3">
        <w:rPr>
          <w:rFonts w:ascii="Times New Roman" w:hAnsi="Times New Roman"/>
          <w:sz w:val="24"/>
          <w:szCs w:val="24"/>
        </w:rPr>
        <w:t xml:space="preserve"> consiste na criação de modelos de </w:t>
      </w:r>
      <w:r w:rsidRPr="00864FA3">
        <w:rPr>
          <w:rFonts w:ascii="Times New Roman" w:hAnsi="Times New Roman"/>
          <w:i/>
          <w:sz w:val="24"/>
          <w:szCs w:val="24"/>
        </w:rPr>
        <w:t>software</w:t>
      </w:r>
      <w:r w:rsidRPr="00864FA3">
        <w:rPr>
          <w:rFonts w:ascii="Times New Roman" w:hAnsi="Times New Roman"/>
          <w:sz w:val="24"/>
          <w:szCs w:val="24"/>
        </w:rPr>
        <w:t>, sendo uma abstração do sistema, a fim de determinar o que deve ser incluído, e descrever aspectos estruturais ou comportamentais.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UML auxilia na identificação de Requisitos, Comportamento, Estrutura Lógica e Física e Processos do sistema que será criado e implantado.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utilização da UML ocorre antes do desenvolvimento do sistema, gerando diversos documentos e diagramas que auxiliarão na construção do sistema.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Antes de existir a UML, existiam três métodos de modelagem, que eram: </w:t>
      </w:r>
      <w:proofErr w:type="spellStart"/>
      <w:r w:rsidRPr="00864FA3">
        <w:rPr>
          <w:rFonts w:ascii="Times New Roman" w:hAnsi="Times New Roman"/>
          <w:sz w:val="24"/>
          <w:szCs w:val="24"/>
        </w:rPr>
        <w:t>Booch</w:t>
      </w:r>
      <w:proofErr w:type="spellEnd"/>
      <w:r w:rsidRPr="00864FA3">
        <w:rPr>
          <w:rFonts w:ascii="Times New Roman" w:hAnsi="Times New Roman"/>
          <w:sz w:val="24"/>
          <w:szCs w:val="24"/>
        </w:rPr>
        <w:t xml:space="preserve">, OMT e OOSE, muito populares em meados da década de 1990. Com a união dos três métodos, foi gerada em 1996 a primeira versão da UML e em 2005, foi lançada a versão 2.0 do projeto. É possível consultar a versão oficial da UML através do site: </w:t>
      </w:r>
      <w:r w:rsidR="00C4386D" w:rsidRPr="00864FA3">
        <w:rPr>
          <w:rFonts w:ascii="Times New Roman" w:hAnsi="Times New Roman"/>
          <w:sz w:val="24"/>
          <w:szCs w:val="24"/>
        </w:rPr>
        <w:t>&lt;</w:t>
      </w:r>
      <w:r w:rsidRPr="00864FA3">
        <w:rPr>
          <w:rFonts w:ascii="Times New Roman" w:hAnsi="Times New Roman"/>
          <w:sz w:val="24"/>
          <w:szCs w:val="24"/>
        </w:rPr>
        <w:t>http://www.uml.org/</w:t>
      </w:r>
      <w:r w:rsidR="00C4386D" w:rsidRPr="00864FA3">
        <w:rPr>
          <w:rFonts w:ascii="Times New Roman" w:hAnsi="Times New Roman"/>
          <w:sz w:val="24"/>
          <w:szCs w:val="24"/>
        </w:rPr>
        <w:t>&gt;</w:t>
      </w:r>
      <w:r w:rsidRPr="00864FA3">
        <w:rPr>
          <w:rFonts w:ascii="Times New Roman" w:hAnsi="Times New Roman"/>
          <w:sz w:val="24"/>
          <w:szCs w:val="24"/>
        </w:rPr>
        <w:t>.</w:t>
      </w:r>
    </w:p>
    <w:p w:rsidR="006944FF" w:rsidRPr="00864FA3" w:rsidRDefault="00825E19"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Segundo (GUEDES, 2011). E</w:t>
      </w:r>
      <w:r w:rsidR="006944FF" w:rsidRPr="00864FA3">
        <w:rPr>
          <w:rFonts w:ascii="Times New Roman" w:hAnsi="Times New Roman"/>
          <w:sz w:val="24"/>
          <w:szCs w:val="24"/>
        </w:rPr>
        <w:t>xplica que a UML é composta por uma série de diagramas, que podem dar diversos tipos de visões sobre o sistema que será modelado. Cada tipo de diagrama tem uma determinada informação e objetivo.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4C7243" w:rsidRPr="00864FA3" w:rsidRDefault="004C7243" w:rsidP="00734C9D">
      <w:pPr>
        <w:spacing w:after="0" w:line="360" w:lineRule="auto"/>
        <w:rPr>
          <w:rFonts w:ascii="Times New Roman" w:hAnsi="Times New Roman"/>
          <w:b/>
          <w:sz w:val="24"/>
          <w:szCs w:val="24"/>
        </w:rPr>
      </w:pPr>
      <w:r w:rsidRPr="00864FA3">
        <w:rPr>
          <w:rFonts w:ascii="Times New Roman" w:hAnsi="Times New Roman"/>
          <w:b/>
          <w:sz w:val="24"/>
          <w:szCs w:val="24"/>
        </w:rPr>
        <w:br w:type="page"/>
      </w:r>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80" w:name="_Toc373452635"/>
      <w:bookmarkStart w:id="881" w:name="_Toc374912024"/>
      <w:r w:rsidRPr="00864FA3">
        <w:rPr>
          <w:rFonts w:ascii="Times New Roman" w:hAnsi="Times New Roman"/>
          <w:b/>
          <w:sz w:val="24"/>
          <w:szCs w:val="24"/>
        </w:rPr>
        <w:lastRenderedPageBreak/>
        <w:t>Diagrama de Caso de Uso</w:t>
      </w:r>
      <w:bookmarkEnd w:id="880"/>
      <w:bookmarkEnd w:id="881"/>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É gerado nas fases de levantamento de requisitos e apresentará o comportamento do sistema. É constituído pelos atores, casos de uso e suas ligações, que podem ser setas variadas, e cada uma com uma função.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figura</w:t>
      </w:r>
      <w:r w:rsidR="00A27DA1" w:rsidRPr="00864FA3">
        <w:rPr>
          <w:rFonts w:ascii="Times New Roman" w:hAnsi="Times New Roman"/>
          <w:sz w:val="24"/>
          <w:szCs w:val="24"/>
        </w:rPr>
        <w:t xml:space="preserve"> 4</w:t>
      </w:r>
      <w:r w:rsidRPr="00864FA3">
        <w:rPr>
          <w:rFonts w:ascii="Times New Roman" w:hAnsi="Times New Roman"/>
          <w:sz w:val="24"/>
          <w:szCs w:val="24"/>
        </w:rPr>
        <w:t xml:space="preserve"> mostra o exemplo de um ator:</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4386D" w:rsidRPr="00864FA3" w:rsidRDefault="006944FF" w:rsidP="00734C9D">
      <w:pPr>
        <w:pStyle w:val="SemEspaamento"/>
        <w:keepNext/>
        <w:spacing w:line="360" w:lineRule="auto"/>
        <w:jc w:val="center"/>
        <w:rPr>
          <w:rFonts w:ascii="Times New Roman" w:hAnsi="Times New Roman"/>
        </w:rPr>
      </w:pPr>
      <w:r w:rsidRPr="00864FA3">
        <w:rPr>
          <w:rFonts w:ascii="Times New Roman" w:hAnsi="Times New Roman"/>
          <w:b/>
          <w:noProof/>
          <w:sz w:val="24"/>
          <w:szCs w:val="24"/>
          <w:lang w:eastAsia="pt-BR"/>
        </w:rPr>
        <w:drawing>
          <wp:inline distT="0" distB="0" distL="0" distR="0">
            <wp:extent cx="1038225" cy="142875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038225" cy="1428750"/>
                    </a:xfrm>
                    <a:prstGeom prst="rect">
                      <a:avLst/>
                    </a:prstGeom>
                    <a:noFill/>
                    <a:ln w="9525">
                      <a:noFill/>
                      <a:miter lim="800000"/>
                      <a:headEnd/>
                      <a:tailEnd/>
                    </a:ln>
                  </pic:spPr>
                </pic:pic>
              </a:graphicData>
            </a:graphic>
          </wp:inline>
        </w:drawing>
      </w:r>
    </w:p>
    <w:p w:rsidR="006944FF" w:rsidRPr="00864FA3" w:rsidRDefault="00C4386D" w:rsidP="00734C9D">
      <w:pPr>
        <w:pStyle w:val="Legenda"/>
        <w:spacing w:line="360" w:lineRule="auto"/>
        <w:jc w:val="center"/>
        <w:rPr>
          <w:rFonts w:ascii="Times New Roman" w:hAnsi="Times New Roman"/>
          <w:b w:val="0"/>
          <w:color w:val="auto"/>
          <w:sz w:val="20"/>
          <w:szCs w:val="20"/>
        </w:rPr>
      </w:pPr>
      <w:bookmarkStart w:id="882" w:name="_Toc374447970"/>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00C06473"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4</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Exemplo de ator</w:t>
      </w:r>
      <w:bookmarkEnd w:id="882"/>
    </w:p>
    <w:p w:rsidR="00C4386D" w:rsidRPr="00864FA3" w:rsidRDefault="004B6E70" w:rsidP="00734C9D">
      <w:pPr>
        <w:pStyle w:val="SemEspaamento"/>
        <w:spacing w:line="360" w:lineRule="auto"/>
        <w:jc w:val="center"/>
        <w:rPr>
          <w:rFonts w:ascii="Times New Roman" w:hAnsi="Times New Roman"/>
          <w:sz w:val="20"/>
          <w:szCs w:val="20"/>
        </w:rPr>
      </w:pPr>
      <w:r w:rsidRPr="00864FA3">
        <w:rPr>
          <w:rFonts w:ascii="Times New Roman" w:hAnsi="Times New Roman"/>
          <w:sz w:val="20"/>
          <w:szCs w:val="20"/>
        </w:rPr>
        <w:t>FONTE</w:t>
      </w:r>
      <w:r w:rsidR="00C4386D" w:rsidRPr="00864FA3">
        <w:rPr>
          <w:rFonts w:ascii="Times New Roman" w:hAnsi="Times New Roman"/>
          <w:sz w:val="20"/>
          <w:szCs w:val="20"/>
        </w:rPr>
        <w:t xml:space="preserve">: GUEDES, </w:t>
      </w:r>
      <w:r w:rsidR="00825E19" w:rsidRPr="00864FA3">
        <w:rPr>
          <w:rFonts w:ascii="Times New Roman" w:hAnsi="Times New Roman"/>
          <w:sz w:val="20"/>
          <w:szCs w:val="20"/>
        </w:rPr>
        <w:t>(</w:t>
      </w:r>
      <w:r w:rsidR="00C4386D" w:rsidRPr="00864FA3">
        <w:rPr>
          <w:rFonts w:ascii="Times New Roman" w:hAnsi="Times New Roman"/>
          <w:sz w:val="20"/>
          <w:szCs w:val="20"/>
        </w:rPr>
        <w:t>2011)</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figura</w:t>
      </w:r>
      <w:r w:rsidR="00DA3AFA" w:rsidRPr="00864FA3">
        <w:rPr>
          <w:rFonts w:ascii="Times New Roman" w:hAnsi="Times New Roman"/>
          <w:sz w:val="24"/>
          <w:szCs w:val="24"/>
        </w:rPr>
        <w:t xml:space="preserve"> 5</w:t>
      </w:r>
      <w:r w:rsidRPr="00864FA3">
        <w:rPr>
          <w:rFonts w:ascii="Times New Roman" w:hAnsi="Times New Roman"/>
          <w:sz w:val="24"/>
          <w:szCs w:val="24"/>
        </w:rPr>
        <w:t xml:space="preserve"> mostra o exemplo de um caso de uso: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4386D" w:rsidRPr="00864FA3" w:rsidRDefault="006944FF" w:rsidP="00734C9D">
      <w:pPr>
        <w:pStyle w:val="SemEspaamento"/>
        <w:keepNext/>
        <w:spacing w:line="360" w:lineRule="auto"/>
        <w:jc w:val="center"/>
        <w:rPr>
          <w:rFonts w:ascii="Times New Roman" w:hAnsi="Times New Roman"/>
        </w:rPr>
      </w:pPr>
      <w:r w:rsidRPr="00864FA3">
        <w:rPr>
          <w:rFonts w:ascii="Times New Roman" w:hAnsi="Times New Roman"/>
          <w:noProof/>
          <w:sz w:val="24"/>
          <w:szCs w:val="24"/>
          <w:lang w:eastAsia="pt-BR"/>
        </w:rPr>
        <w:drawing>
          <wp:inline distT="0" distB="0" distL="0" distR="0">
            <wp:extent cx="1476375" cy="123825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1476375" cy="1238250"/>
                    </a:xfrm>
                    <a:prstGeom prst="rect">
                      <a:avLst/>
                    </a:prstGeom>
                    <a:noFill/>
                    <a:ln w="9525">
                      <a:noFill/>
                      <a:miter lim="800000"/>
                      <a:headEnd/>
                      <a:tailEnd/>
                    </a:ln>
                  </pic:spPr>
                </pic:pic>
              </a:graphicData>
            </a:graphic>
          </wp:inline>
        </w:drawing>
      </w:r>
    </w:p>
    <w:p w:rsidR="006944FF" w:rsidRPr="00864FA3" w:rsidRDefault="00C4386D" w:rsidP="00734C9D">
      <w:pPr>
        <w:pStyle w:val="Legenda"/>
        <w:spacing w:line="360" w:lineRule="auto"/>
        <w:jc w:val="center"/>
        <w:rPr>
          <w:rFonts w:ascii="Times New Roman" w:hAnsi="Times New Roman"/>
          <w:b w:val="0"/>
          <w:color w:val="auto"/>
          <w:sz w:val="20"/>
          <w:szCs w:val="20"/>
        </w:rPr>
      </w:pPr>
      <w:bookmarkStart w:id="883" w:name="_Toc374447971"/>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00C06473"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5</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Exemplo de caso de uso</w:t>
      </w:r>
      <w:bookmarkEnd w:id="883"/>
    </w:p>
    <w:p w:rsidR="00825E19" w:rsidRPr="00864FA3" w:rsidRDefault="00825E19" w:rsidP="00734C9D">
      <w:pPr>
        <w:pStyle w:val="SemEspaamento"/>
        <w:spacing w:line="360" w:lineRule="auto"/>
        <w:jc w:val="center"/>
        <w:rPr>
          <w:rFonts w:ascii="Times New Roman" w:hAnsi="Times New Roman"/>
          <w:sz w:val="20"/>
          <w:szCs w:val="20"/>
        </w:rPr>
      </w:pPr>
      <w:r w:rsidRPr="00864FA3">
        <w:rPr>
          <w:rFonts w:ascii="Times New Roman" w:hAnsi="Times New Roman"/>
          <w:sz w:val="20"/>
          <w:szCs w:val="20"/>
        </w:rPr>
        <w:t>FONTE: GUEDES, (2011)</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4D22E7"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Na figura 6</w:t>
      </w:r>
      <w:r w:rsidR="006944FF" w:rsidRPr="00864FA3">
        <w:rPr>
          <w:rFonts w:ascii="Times New Roman" w:hAnsi="Times New Roman"/>
          <w:sz w:val="24"/>
          <w:szCs w:val="24"/>
        </w:rPr>
        <w:t>, um exemplo de um diagrama de caso de uso de um Sistema de Controle Bancário:</w:t>
      </w:r>
    </w:p>
    <w:p w:rsidR="00C4386D" w:rsidRPr="00864FA3" w:rsidRDefault="006944FF" w:rsidP="00734C9D">
      <w:pPr>
        <w:pStyle w:val="SemEspaamento"/>
        <w:keepNext/>
        <w:spacing w:line="360" w:lineRule="auto"/>
        <w:ind w:firstLine="709"/>
        <w:jc w:val="center"/>
        <w:rPr>
          <w:rFonts w:ascii="Times New Roman" w:hAnsi="Times New Roman"/>
        </w:rPr>
      </w:pPr>
      <w:r w:rsidRPr="00864FA3">
        <w:rPr>
          <w:rFonts w:ascii="Times New Roman" w:hAnsi="Times New Roman"/>
          <w:noProof/>
          <w:sz w:val="24"/>
          <w:szCs w:val="24"/>
          <w:lang w:eastAsia="pt-BR"/>
        </w:rPr>
        <w:lastRenderedPageBreak/>
        <w:drawing>
          <wp:inline distT="0" distB="0" distL="0" distR="0">
            <wp:extent cx="5276664" cy="4948735"/>
            <wp:effectExtent l="19050" t="19050" r="19236" b="233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285842" cy="4957343"/>
                    </a:xfrm>
                    <a:prstGeom prst="rect">
                      <a:avLst/>
                    </a:prstGeom>
                    <a:ln>
                      <a:solidFill>
                        <a:schemeClr val="tx1"/>
                      </a:solidFill>
                    </a:ln>
                  </pic:spPr>
                </pic:pic>
              </a:graphicData>
            </a:graphic>
          </wp:inline>
        </w:drawing>
      </w:r>
    </w:p>
    <w:p w:rsidR="006944FF" w:rsidRPr="00864FA3" w:rsidRDefault="00C4386D" w:rsidP="00734C9D">
      <w:pPr>
        <w:pStyle w:val="Legenda"/>
        <w:spacing w:line="360" w:lineRule="auto"/>
        <w:jc w:val="center"/>
        <w:rPr>
          <w:rFonts w:ascii="Times New Roman" w:hAnsi="Times New Roman"/>
          <w:b w:val="0"/>
          <w:color w:val="auto"/>
          <w:sz w:val="20"/>
          <w:szCs w:val="20"/>
        </w:rPr>
      </w:pPr>
      <w:bookmarkStart w:id="884" w:name="_Toc374447972"/>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00C06473"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6</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Exemplo de Diagrama de Caso de Uso</w:t>
      </w:r>
      <w:bookmarkEnd w:id="884"/>
    </w:p>
    <w:p w:rsidR="00825E19" w:rsidRPr="00864FA3" w:rsidRDefault="00825E19" w:rsidP="00734C9D">
      <w:pPr>
        <w:pStyle w:val="SemEspaamento"/>
        <w:spacing w:line="360" w:lineRule="auto"/>
        <w:jc w:val="center"/>
        <w:rPr>
          <w:rFonts w:ascii="Times New Roman" w:hAnsi="Times New Roman"/>
          <w:sz w:val="20"/>
          <w:szCs w:val="20"/>
        </w:rPr>
      </w:pPr>
      <w:r w:rsidRPr="00864FA3">
        <w:rPr>
          <w:rFonts w:ascii="Times New Roman" w:hAnsi="Times New Roman"/>
          <w:sz w:val="20"/>
          <w:szCs w:val="20"/>
        </w:rPr>
        <w:t>FONTE: GUEDES, (2011)</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85" w:name="_Toc373452636"/>
      <w:bookmarkStart w:id="886" w:name="_Toc374912025"/>
      <w:r w:rsidRPr="00864FA3">
        <w:rPr>
          <w:rFonts w:ascii="Times New Roman" w:hAnsi="Times New Roman"/>
          <w:b/>
          <w:sz w:val="24"/>
          <w:szCs w:val="24"/>
        </w:rPr>
        <w:t>Diagrama de Classes</w:t>
      </w:r>
      <w:bookmarkEnd w:id="885"/>
      <w:bookmarkEnd w:id="886"/>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 Diagrama de Classes tem como foco, apresentar as classes do sistema, com seus métodos e atributos. Ele apresenta também o relacionamento entre elas e quais são as informações que compartilham.</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4D22E7"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figura 7 apresenta um</w:t>
      </w:r>
      <w:r w:rsidR="006944FF" w:rsidRPr="00864FA3">
        <w:rPr>
          <w:rFonts w:ascii="Times New Roman" w:hAnsi="Times New Roman"/>
          <w:sz w:val="24"/>
          <w:szCs w:val="24"/>
        </w:rPr>
        <w:t xml:space="preserve"> exemplo de uma classe:</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4386D" w:rsidRPr="00864FA3" w:rsidRDefault="006944FF" w:rsidP="00734C9D">
      <w:pPr>
        <w:pStyle w:val="SemEspaamento"/>
        <w:keepNext/>
        <w:spacing w:line="360" w:lineRule="auto"/>
        <w:jc w:val="center"/>
        <w:rPr>
          <w:rFonts w:ascii="Times New Roman" w:hAnsi="Times New Roman"/>
        </w:rPr>
      </w:pPr>
      <w:r w:rsidRPr="00864FA3">
        <w:rPr>
          <w:rFonts w:ascii="Times New Roman" w:hAnsi="Times New Roman"/>
          <w:noProof/>
          <w:sz w:val="24"/>
          <w:szCs w:val="24"/>
          <w:lang w:eastAsia="pt-BR"/>
        </w:rPr>
        <w:lastRenderedPageBreak/>
        <w:drawing>
          <wp:inline distT="0" distB="0" distL="0" distR="0">
            <wp:extent cx="1657227" cy="2047164"/>
            <wp:effectExtent l="19050" t="0" r="123"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1668433" cy="2061007"/>
                    </a:xfrm>
                    <a:prstGeom prst="rect">
                      <a:avLst/>
                    </a:prstGeom>
                    <a:noFill/>
                    <a:ln w="9525">
                      <a:noFill/>
                      <a:miter lim="800000"/>
                      <a:headEnd/>
                      <a:tailEnd/>
                    </a:ln>
                  </pic:spPr>
                </pic:pic>
              </a:graphicData>
            </a:graphic>
          </wp:inline>
        </w:drawing>
      </w:r>
    </w:p>
    <w:p w:rsidR="006944FF" w:rsidRPr="00864FA3" w:rsidRDefault="00C4386D" w:rsidP="00734C9D">
      <w:pPr>
        <w:pStyle w:val="Legenda"/>
        <w:spacing w:line="360" w:lineRule="auto"/>
        <w:jc w:val="center"/>
        <w:rPr>
          <w:rFonts w:ascii="Times New Roman" w:hAnsi="Times New Roman"/>
          <w:b w:val="0"/>
          <w:color w:val="auto"/>
          <w:sz w:val="20"/>
          <w:szCs w:val="20"/>
        </w:rPr>
      </w:pPr>
      <w:bookmarkStart w:id="887" w:name="_Toc374447973"/>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00C06473"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7</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Exemplo de Classe</w:t>
      </w:r>
      <w:bookmarkEnd w:id="887"/>
    </w:p>
    <w:p w:rsidR="00825E19" w:rsidRPr="00864FA3" w:rsidRDefault="00825E19" w:rsidP="00734C9D">
      <w:pPr>
        <w:pStyle w:val="SemEspaamento"/>
        <w:spacing w:line="360" w:lineRule="auto"/>
        <w:jc w:val="center"/>
        <w:rPr>
          <w:rFonts w:ascii="Times New Roman" w:hAnsi="Times New Roman"/>
          <w:sz w:val="20"/>
          <w:szCs w:val="20"/>
        </w:rPr>
      </w:pPr>
      <w:r w:rsidRPr="00864FA3">
        <w:rPr>
          <w:rFonts w:ascii="Times New Roman" w:hAnsi="Times New Roman"/>
          <w:sz w:val="20"/>
          <w:szCs w:val="20"/>
        </w:rPr>
        <w:t>FONTE: GUEDES, (2011)</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C03E80"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A figura 8 exemplifica um </w:t>
      </w:r>
      <w:r w:rsidR="006944FF" w:rsidRPr="00864FA3">
        <w:rPr>
          <w:rFonts w:ascii="Times New Roman" w:hAnsi="Times New Roman"/>
          <w:sz w:val="24"/>
          <w:szCs w:val="24"/>
        </w:rPr>
        <w:t>Diagrama de Classes:</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60743" w:rsidRPr="00864FA3" w:rsidRDefault="006944FF" w:rsidP="00734C9D">
      <w:pPr>
        <w:pStyle w:val="SemEspaamento"/>
        <w:keepNext/>
        <w:spacing w:line="360" w:lineRule="auto"/>
        <w:jc w:val="center"/>
        <w:rPr>
          <w:rFonts w:ascii="Times New Roman" w:hAnsi="Times New Roman"/>
        </w:rPr>
      </w:pPr>
      <w:r w:rsidRPr="00864FA3">
        <w:rPr>
          <w:rFonts w:ascii="Times New Roman" w:hAnsi="Times New Roman"/>
          <w:noProof/>
          <w:sz w:val="24"/>
          <w:szCs w:val="24"/>
          <w:lang w:eastAsia="pt-BR"/>
        </w:rPr>
        <w:drawing>
          <wp:inline distT="0" distB="0" distL="0" distR="0">
            <wp:extent cx="5036679" cy="4593894"/>
            <wp:effectExtent l="19050" t="19050" r="11571" b="16206"/>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041816" cy="4598579"/>
                    </a:xfrm>
                    <a:prstGeom prst="rect">
                      <a:avLst/>
                    </a:prstGeom>
                    <a:ln>
                      <a:solidFill>
                        <a:schemeClr val="tx1"/>
                      </a:solidFill>
                    </a:ln>
                  </pic:spPr>
                </pic:pic>
              </a:graphicData>
            </a:graphic>
          </wp:inline>
        </w:drawing>
      </w:r>
    </w:p>
    <w:p w:rsidR="006944FF" w:rsidRPr="00864FA3" w:rsidRDefault="00C60743" w:rsidP="00734C9D">
      <w:pPr>
        <w:pStyle w:val="Legenda"/>
        <w:spacing w:line="360" w:lineRule="auto"/>
        <w:jc w:val="center"/>
        <w:rPr>
          <w:rFonts w:ascii="Times New Roman" w:hAnsi="Times New Roman"/>
          <w:b w:val="0"/>
          <w:color w:val="auto"/>
          <w:sz w:val="20"/>
          <w:szCs w:val="20"/>
        </w:rPr>
      </w:pPr>
      <w:bookmarkStart w:id="888" w:name="_Toc374447974"/>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00C06473"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8</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Exemplo de Diagrama de Classes</w:t>
      </w:r>
      <w:bookmarkEnd w:id="888"/>
    </w:p>
    <w:p w:rsidR="00825E19" w:rsidRPr="00864FA3" w:rsidRDefault="00825E19" w:rsidP="00734C9D">
      <w:pPr>
        <w:pStyle w:val="SemEspaamento"/>
        <w:spacing w:line="360" w:lineRule="auto"/>
        <w:jc w:val="center"/>
        <w:rPr>
          <w:rFonts w:ascii="Times New Roman" w:hAnsi="Times New Roman"/>
          <w:sz w:val="20"/>
          <w:szCs w:val="20"/>
        </w:rPr>
      </w:pPr>
      <w:r w:rsidRPr="00864FA3">
        <w:rPr>
          <w:rFonts w:ascii="Times New Roman" w:hAnsi="Times New Roman"/>
          <w:sz w:val="20"/>
          <w:szCs w:val="20"/>
        </w:rPr>
        <w:t>FONTE: GUEDES, (2011)</w:t>
      </w:r>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89" w:name="_Toc373452637"/>
      <w:bookmarkStart w:id="890" w:name="_Toc374912026"/>
      <w:r w:rsidRPr="00864FA3">
        <w:rPr>
          <w:rFonts w:ascii="Times New Roman" w:hAnsi="Times New Roman"/>
          <w:b/>
          <w:sz w:val="24"/>
          <w:szCs w:val="24"/>
        </w:rPr>
        <w:lastRenderedPageBreak/>
        <w:t>Diagrama de Objetos</w:t>
      </w:r>
      <w:bookmarkEnd w:id="889"/>
      <w:bookmarkEnd w:id="890"/>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 Diagrama de Objetos complementa e depende do Diagrama de Classes, pois mostra os valores armazenados dentro de cada objeto da classe.</w:t>
      </w:r>
    </w:p>
    <w:p w:rsidR="006944FF" w:rsidRPr="00864FA3" w:rsidRDefault="00C03E80"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figura 9 mostra um e</w:t>
      </w:r>
      <w:r w:rsidR="006944FF" w:rsidRPr="00864FA3">
        <w:rPr>
          <w:rFonts w:ascii="Times New Roman" w:hAnsi="Times New Roman"/>
          <w:sz w:val="24"/>
          <w:szCs w:val="24"/>
        </w:rPr>
        <w:t>xemplo de Objeto:</w:t>
      </w:r>
    </w:p>
    <w:p w:rsidR="006944FF" w:rsidRPr="00864FA3" w:rsidRDefault="006944FF" w:rsidP="00734C9D">
      <w:pPr>
        <w:pStyle w:val="SemEspaamento"/>
        <w:spacing w:line="360" w:lineRule="auto"/>
        <w:ind w:firstLine="709"/>
        <w:jc w:val="center"/>
        <w:rPr>
          <w:rFonts w:ascii="Times New Roman" w:hAnsi="Times New Roman"/>
          <w:sz w:val="24"/>
          <w:szCs w:val="24"/>
        </w:rPr>
      </w:pPr>
    </w:p>
    <w:p w:rsidR="00C60743" w:rsidRPr="00864FA3" w:rsidRDefault="006944FF" w:rsidP="00734C9D">
      <w:pPr>
        <w:pStyle w:val="SemEspaamento"/>
        <w:keepNext/>
        <w:spacing w:line="360" w:lineRule="auto"/>
        <w:jc w:val="center"/>
        <w:rPr>
          <w:rFonts w:ascii="Times New Roman" w:hAnsi="Times New Roman"/>
          <w:sz w:val="20"/>
          <w:szCs w:val="20"/>
        </w:rPr>
      </w:pPr>
      <w:r w:rsidRPr="00864FA3">
        <w:rPr>
          <w:rFonts w:ascii="Times New Roman" w:hAnsi="Times New Roman"/>
          <w:noProof/>
          <w:sz w:val="20"/>
          <w:szCs w:val="20"/>
          <w:lang w:eastAsia="pt-BR"/>
        </w:rPr>
        <w:drawing>
          <wp:inline distT="0" distB="0" distL="0" distR="0">
            <wp:extent cx="1352550" cy="1076325"/>
            <wp:effectExtent l="1905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1352550" cy="1076325"/>
                    </a:xfrm>
                    <a:prstGeom prst="rect">
                      <a:avLst/>
                    </a:prstGeom>
                    <a:noFill/>
                    <a:ln w="9525">
                      <a:noFill/>
                      <a:miter lim="800000"/>
                      <a:headEnd/>
                      <a:tailEnd/>
                    </a:ln>
                  </pic:spPr>
                </pic:pic>
              </a:graphicData>
            </a:graphic>
          </wp:inline>
        </w:drawing>
      </w:r>
    </w:p>
    <w:p w:rsidR="006944FF" w:rsidRPr="00864FA3" w:rsidRDefault="00C60743" w:rsidP="00734C9D">
      <w:pPr>
        <w:pStyle w:val="Legenda"/>
        <w:spacing w:line="360" w:lineRule="auto"/>
        <w:jc w:val="center"/>
        <w:rPr>
          <w:rFonts w:ascii="Times New Roman" w:hAnsi="Times New Roman"/>
          <w:b w:val="0"/>
          <w:color w:val="auto"/>
          <w:sz w:val="20"/>
          <w:szCs w:val="20"/>
        </w:rPr>
      </w:pPr>
      <w:bookmarkStart w:id="891" w:name="_Toc374447975"/>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9</w:t>
      </w:r>
      <w:r w:rsidR="00766438" w:rsidRPr="00864FA3">
        <w:rPr>
          <w:rFonts w:ascii="Times New Roman" w:hAnsi="Times New Roman"/>
          <w:b w:val="0"/>
          <w:color w:val="auto"/>
          <w:sz w:val="20"/>
          <w:szCs w:val="20"/>
        </w:rPr>
        <w:fldChar w:fldCharType="end"/>
      </w:r>
      <w:r w:rsidRPr="00864FA3">
        <w:rPr>
          <w:rFonts w:ascii="Times New Roman" w:hAnsi="Times New Roman"/>
          <w:b w:val="0"/>
          <w:color w:val="auto"/>
          <w:sz w:val="20"/>
          <w:szCs w:val="20"/>
        </w:rPr>
        <w:t xml:space="preserve"> - Exemplo de Objeto</w:t>
      </w:r>
      <w:bookmarkEnd w:id="891"/>
    </w:p>
    <w:p w:rsidR="00825E19" w:rsidRPr="00864FA3" w:rsidRDefault="00825E19" w:rsidP="00734C9D">
      <w:pPr>
        <w:pStyle w:val="SemEspaamento"/>
        <w:spacing w:line="360" w:lineRule="auto"/>
        <w:jc w:val="center"/>
        <w:rPr>
          <w:rFonts w:ascii="Times New Roman" w:hAnsi="Times New Roman"/>
          <w:sz w:val="20"/>
          <w:szCs w:val="20"/>
        </w:rPr>
      </w:pPr>
      <w:r w:rsidRPr="00864FA3">
        <w:rPr>
          <w:rFonts w:ascii="Times New Roman" w:hAnsi="Times New Roman"/>
          <w:sz w:val="20"/>
          <w:szCs w:val="20"/>
        </w:rPr>
        <w:t>FONTE: GUEDES, (2011)</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916556"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figura 10 apresenta um exe</w:t>
      </w:r>
      <w:r w:rsidR="006944FF" w:rsidRPr="00864FA3">
        <w:rPr>
          <w:rFonts w:ascii="Times New Roman" w:hAnsi="Times New Roman"/>
          <w:sz w:val="24"/>
          <w:szCs w:val="24"/>
        </w:rPr>
        <w:t>mplo de Diagrama de Objetos:</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60743" w:rsidRPr="00864FA3" w:rsidRDefault="006944FF" w:rsidP="00734C9D">
      <w:pPr>
        <w:pStyle w:val="SemEspaamento"/>
        <w:keepNext/>
        <w:spacing w:line="360" w:lineRule="auto"/>
        <w:jc w:val="center"/>
        <w:rPr>
          <w:rFonts w:ascii="Times New Roman" w:hAnsi="Times New Roman"/>
          <w:sz w:val="20"/>
          <w:szCs w:val="20"/>
        </w:rPr>
      </w:pPr>
      <w:r w:rsidRPr="00864FA3">
        <w:rPr>
          <w:rFonts w:ascii="Times New Roman" w:hAnsi="Times New Roman"/>
          <w:noProof/>
          <w:sz w:val="20"/>
          <w:szCs w:val="20"/>
          <w:lang w:eastAsia="pt-BR"/>
        </w:rPr>
        <w:drawing>
          <wp:inline distT="0" distB="0" distL="0" distR="0">
            <wp:extent cx="5229225" cy="3457575"/>
            <wp:effectExtent l="19050" t="19050" r="28575" b="285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5229225" cy="3457575"/>
                    </a:xfrm>
                    <a:prstGeom prst="rect">
                      <a:avLst/>
                    </a:prstGeom>
                    <a:noFill/>
                    <a:ln w="9525">
                      <a:solidFill>
                        <a:schemeClr val="tx1"/>
                      </a:solidFill>
                      <a:miter lim="800000"/>
                      <a:headEnd/>
                      <a:tailEnd/>
                    </a:ln>
                  </pic:spPr>
                </pic:pic>
              </a:graphicData>
            </a:graphic>
          </wp:inline>
        </w:drawing>
      </w:r>
    </w:p>
    <w:p w:rsidR="006944FF" w:rsidRPr="00864FA3" w:rsidRDefault="00C60743" w:rsidP="00734C9D">
      <w:pPr>
        <w:pStyle w:val="Legenda"/>
        <w:spacing w:line="360" w:lineRule="auto"/>
        <w:jc w:val="center"/>
        <w:rPr>
          <w:rFonts w:ascii="Times New Roman" w:hAnsi="Times New Roman"/>
          <w:b w:val="0"/>
          <w:color w:val="auto"/>
          <w:sz w:val="20"/>
          <w:szCs w:val="20"/>
        </w:rPr>
      </w:pPr>
      <w:bookmarkStart w:id="892" w:name="_Toc374447976"/>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10</w:t>
      </w:r>
      <w:r w:rsidR="00766438" w:rsidRPr="00864FA3">
        <w:rPr>
          <w:rFonts w:ascii="Times New Roman" w:hAnsi="Times New Roman"/>
          <w:b w:val="0"/>
          <w:color w:val="auto"/>
          <w:sz w:val="20"/>
          <w:szCs w:val="20"/>
        </w:rPr>
        <w:fldChar w:fldCharType="end"/>
      </w:r>
      <w:r w:rsidRPr="00864FA3">
        <w:rPr>
          <w:rFonts w:ascii="Times New Roman" w:hAnsi="Times New Roman"/>
          <w:b w:val="0"/>
          <w:color w:val="auto"/>
          <w:sz w:val="20"/>
          <w:szCs w:val="20"/>
        </w:rPr>
        <w:t xml:space="preserve"> - Exemplo de Diagrama de Objetos</w:t>
      </w:r>
      <w:bookmarkEnd w:id="892"/>
    </w:p>
    <w:p w:rsidR="00825E19" w:rsidRPr="00864FA3" w:rsidRDefault="00825E19" w:rsidP="00734C9D">
      <w:pPr>
        <w:pStyle w:val="SemEspaamento"/>
        <w:spacing w:line="360" w:lineRule="auto"/>
        <w:jc w:val="center"/>
        <w:rPr>
          <w:rFonts w:ascii="Times New Roman" w:hAnsi="Times New Roman"/>
          <w:sz w:val="20"/>
          <w:szCs w:val="20"/>
        </w:rPr>
      </w:pPr>
      <w:r w:rsidRPr="00864FA3">
        <w:rPr>
          <w:rFonts w:ascii="Times New Roman" w:hAnsi="Times New Roman"/>
          <w:sz w:val="20"/>
          <w:szCs w:val="20"/>
        </w:rPr>
        <w:t>FONTE: GUEDES, (2011)</w:t>
      </w:r>
    </w:p>
    <w:p w:rsidR="004F706F" w:rsidRDefault="004F706F">
      <w:pPr>
        <w:spacing w:after="0" w:line="240" w:lineRule="auto"/>
        <w:rPr>
          <w:rFonts w:ascii="Times New Roman" w:hAnsi="Times New Roman"/>
          <w:b/>
          <w:sz w:val="24"/>
          <w:szCs w:val="24"/>
        </w:rPr>
      </w:pPr>
      <w:bookmarkStart w:id="893" w:name="_Toc373452638"/>
      <w:r>
        <w:rPr>
          <w:rFonts w:ascii="Times New Roman" w:hAnsi="Times New Roman"/>
          <w:b/>
          <w:sz w:val="24"/>
          <w:szCs w:val="24"/>
        </w:rPr>
        <w:br w:type="page"/>
      </w:r>
    </w:p>
    <w:p w:rsidR="006944FF" w:rsidRPr="00864FA3" w:rsidRDefault="006944FF" w:rsidP="00734C9D">
      <w:pPr>
        <w:pStyle w:val="SemEspaamento"/>
        <w:numPr>
          <w:ilvl w:val="2"/>
          <w:numId w:val="3"/>
        </w:numPr>
        <w:spacing w:line="360" w:lineRule="auto"/>
        <w:jc w:val="both"/>
        <w:outlineLvl w:val="2"/>
        <w:rPr>
          <w:rFonts w:ascii="Times New Roman" w:hAnsi="Times New Roman"/>
          <w:b/>
          <w:sz w:val="24"/>
          <w:szCs w:val="24"/>
        </w:rPr>
      </w:pPr>
      <w:bookmarkStart w:id="894" w:name="_Toc374912027"/>
      <w:r w:rsidRPr="00864FA3">
        <w:rPr>
          <w:rFonts w:ascii="Times New Roman" w:hAnsi="Times New Roman"/>
          <w:b/>
          <w:sz w:val="24"/>
          <w:szCs w:val="24"/>
        </w:rPr>
        <w:lastRenderedPageBreak/>
        <w:t>Diagrama de Sequência</w:t>
      </w:r>
      <w:bookmarkEnd w:id="893"/>
      <w:bookmarkEnd w:id="894"/>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Diagrama de Sequência consiste no comportamento e ordem de ação dentro do sistema. Depende do Diagrama de Caso de Uso e do Diagrama de Classes, para que possa ser bem estruturado, pois utiliza os atores do Diagrama de Caso de Uso e as classes do Diagrama de Classes, para determinar como serão feitos os processos dentro do sistema e quais métodos e objetos serão disparados e quais os retornos que serão apresentados.</w:t>
      </w:r>
    </w:p>
    <w:p w:rsidR="006944FF" w:rsidRPr="00864FA3" w:rsidRDefault="00E22D7B"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figura 11 exemplifica um</w:t>
      </w:r>
      <w:r w:rsidR="006944FF" w:rsidRPr="00864FA3">
        <w:rPr>
          <w:rFonts w:ascii="Times New Roman" w:hAnsi="Times New Roman"/>
          <w:sz w:val="24"/>
          <w:szCs w:val="24"/>
        </w:rPr>
        <w:t xml:space="preserve"> Diagrama de Sequência:</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60743" w:rsidRPr="00864FA3" w:rsidRDefault="006944FF" w:rsidP="00734C9D">
      <w:pPr>
        <w:pStyle w:val="SemEspaamento"/>
        <w:keepNext/>
        <w:spacing w:line="360" w:lineRule="auto"/>
        <w:jc w:val="center"/>
        <w:rPr>
          <w:rFonts w:ascii="Times New Roman" w:hAnsi="Times New Roman"/>
          <w:sz w:val="20"/>
          <w:szCs w:val="20"/>
        </w:rPr>
      </w:pPr>
      <w:r w:rsidRPr="00864FA3">
        <w:rPr>
          <w:rFonts w:ascii="Times New Roman" w:hAnsi="Times New Roman"/>
          <w:noProof/>
          <w:sz w:val="20"/>
          <w:szCs w:val="20"/>
          <w:lang w:eastAsia="pt-BR"/>
        </w:rPr>
        <w:drawing>
          <wp:inline distT="0" distB="0" distL="0" distR="0">
            <wp:extent cx="5863135" cy="3493404"/>
            <wp:effectExtent l="19050" t="19050" r="23315" b="11796"/>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878368" cy="3502480"/>
                    </a:xfrm>
                    <a:prstGeom prst="rect">
                      <a:avLst/>
                    </a:prstGeom>
                    <a:noFill/>
                    <a:ln w="9525">
                      <a:solidFill>
                        <a:schemeClr val="tx1"/>
                      </a:solidFill>
                      <a:miter lim="800000"/>
                      <a:headEnd/>
                      <a:tailEnd/>
                    </a:ln>
                  </pic:spPr>
                </pic:pic>
              </a:graphicData>
            </a:graphic>
          </wp:inline>
        </w:drawing>
      </w:r>
    </w:p>
    <w:p w:rsidR="006944FF" w:rsidRPr="00864FA3" w:rsidRDefault="00C60743" w:rsidP="00734C9D">
      <w:pPr>
        <w:pStyle w:val="Legenda"/>
        <w:spacing w:line="360" w:lineRule="auto"/>
        <w:jc w:val="center"/>
        <w:rPr>
          <w:rFonts w:ascii="Times New Roman" w:hAnsi="Times New Roman"/>
          <w:b w:val="0"/>
          <w:color w:val="auto"/>
          <w:sz w:val="20"/>
          <w:szCs w:val="20"/>
        </w:rPr>
      </w:pPr>
      <w:bookmarkStart w:id="895" w:name="_Toc374447977"/>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11</w:t>
      </w:r>
      <w:r w:rsidR="00766438" w:rsidRPr="00864FA3">
        <w:rPr>
          <w:rFonts w:ascii="Times New Roman" w:hAnsi="Times New Roman"/>
          <w:b w:val="0"/>
          <w:color w:val="auto"/>
          <w:sz w:val="20"/>
          <w:szCs w:val="20"/>
        </w:rPr>
        <w:fldChar w:fldCharType="end"/>
      </w:r>
      <w:r w:rsidRPr="00864FA3">
        <w:rPr>
          <w:rFonts w:ascii="Times New Roman" w:hAnsi="Times New Roman"/>
          <w:b w:val="0"/>
          <w:color w:val="auto"/>
          <w:sz w:val="20"/>
          <w:szCs w:val="20"/>
        </w:rPr>
        <w:t xml:space="preserve"> - Exemplo de Diagrama de Sequência</w:t>
      </w:r>
      <w:bookmarkEnd w:id="895"/>
    </w:p>
    <w:p w:rsidR="00825E19" w:rsidRPr="00864FA3" w:rsidRDefault="00825E19" w:rsidP="00734C9D">
      <w:pPr>
        <w:pStyle w:val="SemEspaamento"/>
        <w:spacing w:line="360" w:lineRule="auto"/>
        <w:jc w:val="center"/>
        <w:rPr>
          <w:rFonts w:ascii="Times New Roman" w:hAnsi="Times New Roman"/>
          <w:sz w:val="20"/>
          <w:szCs w:val="20"/>
        </w:rPr>
      </w:pPr>
      <w:r w:rsidRPr="00864FA3">
        <w:rPr>
          <w:rFonts w:ascii="Times New Roman" w:hAnsi="Times New Roman"/>
          <w:sz w:val="20"/>
          <w:szCs w:val="20"/>
        </w:rPr>
        <w:t>FONTE: GUEDES, (2011)</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0"/>
          <w:numId w:val="3"/>
        </w:numPr>
        <w:spacing w:line="360" w:lineRule="auto"/>
        <w:jc w:val="both"/>
        <w:outlineLvl w:val="0"/>
        <w:rPr>
          <w:rFonts w:ascii="Times New Roman" w:hAnsi="Times New Roman"/>
          <w:b/>
          <w:sz w:val="24"/>
          <w:szCs w:val="24"/>
        </w:rPr>
      </w:pPr>
      <w:r w:rsidRPr="00864FA3">
        <w:rPr>
          <w:rFonts w:ascii="Times New Roman" w:hAnsi="Times New Roman"/>
          <w:sz w:val="24"/>
          <w:szCs w:val="24"/>
        </w:rPr>
        <w:br w:type="page"/>
      </w:r>
      <w:bookmarkStart w:id="896" w:name="_Toc372226005"/>
      <w:bookmarkStart w:id="897" w:name="_Toc373452639"/>
      <w:bookmarkStart w:id="898" w:name="_Toc374912028"/>
      <w:r w:rsidRPr="00864FA3">
        <w:rPr>
          <w:rFonts w:ascii="Times New Roman" w:hAnsi="Times New Roman"/>
          <w:b/>
          <w:sz w:val="24"/>
          <w:szCs w:val="24"/>
        </w:rPr>
        <w:lastRenderedPageBreak/>
        <w:t>CONTEXTUALIZAÇÃO DO NEGÓCIO</w:t>
      </w:r>
      <w:bookmarkEnd w:id="896"/>
      <w:bookmarkEnd w:id="897"/>
      <w:bookmarkEnd w:id="898"/>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1"/>
          <w:numId w:val="3"/>
        </w:numPr>
        <w:spacing w:line="360" w:lineRule="auto"/>
        <w:jc w:val="both"/>
        <w:outlineLvl w:val="1"/>
        <w:rPr>
          <w:rFonts w:ascii="Times New Roman" w:hAnsi="Times New Roman"/>
          <w:b/>
          <w:sz w:val="24"/>
          <w:szCs w:val="24"/>
        </w:rPr>
      </w:pPr>
      <w:bookmarkStart w:id="899" w:name="_Toc372226006"/>
      <w:bookmarkStart w:id="900" w:name="_Toc373452640"/>
      <w:bookmarkStart w:id="901" w:name="_Toc374912029"/>
      <w:r w:rsidRPr="00864FA3">
        <w:rPr>
          <w:rFonts w:ascii="Times New Roman" w:hAnsi="Times New Roman"/>
          <w:b/>
          <w:sz w:val="24"/>
          <w:szCs w:val="24"/>
        </w:rPr>
        <w:t>Descrição do negócio</w:t>
      </w:r>
      <w:bookmarkEnd w:id="899"/>
      <w:bookmarkEnd w:id="900"/>
      <w:bookmarkEnd w:id="901"/>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 presente trabalho consiste em desenvolver o Sistema </w:t>
      </w:r>
      <w:proofErr w:type="spellStart"/>
      <w:r w:rsidRPr="00864FA3">
        <w:rPr>
          <w:rFonts w:ascii="Times New Roman" w:hAnsi="Times New Roman"/>
          <w:sz w:val="24"/>
          <w:szCs w:val="24"/>
        </w:rPr>
        <w:t>Kairos</w:t>
      </w:r>
      <w:proofErr w:type="spellEnd"/>
      <w:r w:rsidRPr="00864FA3">
        <w:rPr>
          <w:rFonts w:ascii="Times New Roman" w:hAnsi="Times New Roman"/>
          <w:sz w:val="24"/>
          <w:szCs w:val="24"/>
        </w:rPr>
        <w:t xml:space="preserve"> que criará a grade de aulas para o corpo docente. O sistema será desenvolvido em linguagem C#, utilizando a plataforma de </w:t>
      </w:r>
      <w:proofErr w:type="gramStart"/>
      <w:r w:rsidRPr="00864FA3">
        <w:rPr>
          <w:rFonts w:ascii="Times New Roman" w:hAnsi="Times New Roman"/>
          <w:sz w:val="24"/>
          <w:szCs w:val="24"/>
        </w:rPr>
        <w:t>desenvolvimento</w:t>
      </w:r>
      <w:r w:rsidR="005E0C08" w:rsidRPr="00864FA3">
        <w:rPr>
          <w:rFonts w:ascii="Times New Roman" w:hAnsi="Times New Roman"/>
          <w:sz w:val="24"/>
          <w:szCs w:val="24"/>
        </w:rPr>
        <w:t xml:space="preserve"> </w:t>
      </w:r>
      <w:r w:rsidRPr="00864FA3">
        <w:rPr>
          <w:rFonts w:ascii="Times New Roman" w:hAnsi="Times New Roman"/>
          <w:i/>
          <w:sz w:val="24"/>
          <w:szCs w:val="24"/>
        </w:rPr>
        <w:t>.</w:t>
      </w:r>
      <w:proofErr w:type="gramEnd"/>
      <w:r w:rsidRPr="00864FA3">
        <w:rPr>
          <w:rFonts w:ascii="Times New Roman" w:hAnsi="Times New Roman"/>
          <w:i/>
          <w:sz w:val="24"/>
          <w:szCs w:val="24"/>
        </w:rPr>
        <w:t>NET Framework 4</w:t>
      </w:r>
      <w:r w:rsidR="00080C54" w:rsidRPr="00864FA3">
        <w:rPr>
          <w:rFonts w:ascii="Times New Roman" w:hAnsi="Times New Roman"/>
          <w:i/>
          <w:sz w:val="24"/>
          <w:szCs w:val="24"/>
        </w:rPr>
        <w:t>.0</w:t>
      </w:r>
      <w:r w:rsidRPr="00864FA3">
        <w:rPr>
          <w:rFonts w:ascii="Times New Roman" w:hAnsi="Times New Roman"/>
          <w:i/>
          <w:sz w:val="24"/>
          <w:szCs w:val="24"/>
        </w:rPr>
        <w:t xml:space="preserve"> </w:t>
      </w:r>
      <w:r w:rsidRPr="00864FA3">
        <w:rPr>
          <w:rFonts w:ascii="Times New Roman" w:hAnsi="Times New Roman"/>
          <w:sz w:val="24"/>
          <w:szCs w:val="24"/>
        </w:rPr>
        <w:t>e os Algoritmos Genéticos, inspirado na Teoria da Seleção Natural proposta por Darwin.</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 Sistema </w:t>
      </w:r>
      <w:proofErr w:type="spellStart"/>
      <w:r w:rsidRPr="00864FA3">
        <w:rPr>
          <w:rFonts w:ascii="Times New Roman" w:hAnsi="Times New Roman"/>
          <w:sz w:val="24"/>
          <w:szCs w:val="24"/>
        </w:rPr>
        <w:t>Kairos</w:t>
      </w:r>
      <w:proofErr w:type="spellEnd"/>
      <w:r w:rsidRPr="00864FA3">
        <w:rPr>
          <w:rFonts w:ascii="Times New Roman" w:hAnsi="Times New Roman"/>
          <w:sz w:val="24"/>
          <w:szCs w:val="24"/>
        </w:rPr>
        <w:t xml:space="preserve"> usará os dados inseridos pelo usuário para gerar a grade de horários de maneira eficaz.</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numPr>
          <w:ilvl w:val="1"/>
          <w:numId w:val="3"/>
        </w:numPr>
        <w:spacing w:line="360" w:lineRule="auto"/>
        <w:jc w:val="both"/>
        <w:outlineLvl w:val="1"/>
        <w:rPr>
          <w:rFonts w:ascii="Times New Roman" w:hAnsi="Times New Roman"/>
          <w:b/>
          <w:sz w:val="24"/>
          <w:szCs w:val="24"/>
        </w:rPr>
      </w:pPr>
      <w:bookmarkStart w:id="902" w:name="_Toc372226007"/>
      <w:bookmarkStart w:id="903" w:name="_Toc373452641"/>
      <w:bookmarkStart w:id="904" w:name="_Toc374912030"/>
      <w:r w:rsidRPr="00864FA3">
        <w:rPr>
          <w:rFonts w:ascii="Times New Roman" w:hAnsi="Times New Roman"/>
          <w:b/>
          <w:sz w:val="24"/>
          <w:szCs w:val="24"/>
        </w:rPr>
        <w:t>Descrição do cenário atual</w:t>
      </w:r>
      <w:bookmarkEnd w:id="902"/>
      <w:bookmarkEnd w:id="903"/>
      <w:bookmarkEnd w:id="904"/>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Não é possível afirmar que exista hoje no mercado uma solução infalível para o problema das grades de aula. O que se pode afirmar é que estão disponíveis na </w:t>
      </w:r>
      <w:r w:rsidRPr="00864FA3">
        <w:rPr>
          <w:rFonts w:ascii="Times New Roman" w:hAnsi="Times New Roman"/>
          <w:i/>
          <w:sz w:val="24"/>
          <w:szCs w:val="24"/>
        </w:rPr>
        <w:t xml:space="preserve">internet </w:t>
      </w:r>
      <w:r w:rsidRPr="00864FA3">
        <w:rPr>
          <w:rFonts w:ascii="Times New Roman" w:hAnsi="Times New Roman"/>
          <w:sz w:val="24"/>
          <w:szCs w:val="24"/>
        </w:rPr>
        <w:t xml:space="preserve">diversos </w:t>
      </w:r>
      <w:r w:rsidRPr="00864FA3">
        <w:rPr>
          <w:rFonts w:ascii="Times New Roman" w:hAnsi="Times New Roman"/>
          <w:i/>
          <w:sz w:val="24"/>
          <w:szCs w:val="24"/>
        </w:rPr>
        <w:t>softwares</w:t>
      </w:r>
      <w:r w:rsidRPr="00864FA3">
        <w:rPr>
          <w:rFonts w:ascii="Times New Roman" w:hAnsi="Times New Roman"/>
          <w:sz w:val="24"/>
          <w:szCs w:val="24"/>
        </w:rPr>
        <w:t xml:space="preserve"> gratuitos e comerciais que prometem solucionar de modo muito fácil </w:t>
      </w:r>
      <w:proofErr w:type="gramStart"/>
      <w:r w:rsidR="00EE5628" w:rsidRPr="00864FA3">
        <w:rPr>
          <w:rFonts w:ascii="Times New Roman" w:hAnsi="Times New Roman"/>
          <w:sz w:val="24"/>
          <w:szCs w:val="24"/>
        </w:rPr>
        <w:t>a</w:t>
      </w:r>
      <w:proofErr w:type="gramEnd"/>
      <w:r w:rsidRPr="00864FA3">
        <w:rPr>
          <w:rFonts w:ascii="Times New Roman" w:hAnsi="Times New Roman"/>
          <w:sz w:val="24"/>
          <w:szCs w:val="24"/>
        </w:rPr>
        <w:t xml:space="preserve"> situação. </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Dentre algumas soluções destacam-se:</w:t>
      </w:r>
    </w:p>
    <w:p w:rsidR="006944FF" w:rsidRPr="00864FA3" w:rsidRDefault="006944FF" w:rsidP="00734C9D">
      <w:pPr>
        <w:pStyle w:val="SemEspaamento"/>
        <w:spacing w:line="360" w:lineRule="auto"/>
        <w:ind w:firstLine="709"/>
        <w:jc w:val="both"/>
        <w:rPr>
          <w:rFonts w:ascii="Times New Roman" w:hAnsi="Times New Roman"/>
          <w:bCs/>
          <w:sz w:val="24"/>
          <w:szCs w:val="24"/>
        </w:rPr>
      </w:pPr>
      <w:r w:rsidRPr="00864FA3">
        <w:rPr>
          <w:rFonts w:ascii="Times New Roman" w:hAnsi="Times New Roman"/>
          <w:sz w:val="24"/>
          <w:szCs w:val="24"/>
        </w:rPr>
        <w:t xml:space="preserve">O </w:t>
      </w:r>
      <w:proofErr w:type="spellStart"/>
      <w:proofErr w:type="gramStart"/>
      <w:r w:rsidRPr="00864FA3">
        <w:rPr>
          <w:rFonts w:ascii="Times New Roman" w:hAnsi="Times New Roman"/>
          <w:bCs/>
          <w:i/>
          <w:sz w:val="24"/>
          <w:szCs w:val="24"/>
        </w:rPr>
        <w:t>Times’Cool</w:t>
      </w:r>
      <w:proofErr w:type="spellEnd"/>
      <w:proofErr w:type="gramEnd"/>
      <w:r w:rsidRPr="00864FA3">
        <w:rPr>
          <w:rFonts w:ascii="Times New Roman" w:hAnsi="Times New Roman"/>
          <w:bCs/>
          <w:sz w:val="24"/>
          <w:szCs w:val="24"/>
        </w:rPr>
        <w:t xml:space="preserve"> é um serviço online para professores que desejam organizar suas rotinas de turmas e horários.  O interessante neste sistema é que ele traz um tutorial online com dicas e o passo-a-passo para usar a ferramenta. É um </w:t>
      </w:r>
      <w:r w:rsidRPr="00864FA3">
        <w:rPr>
          <w:rFonts w:ascii="Times New Roman" w:hAnsi="Times New Roman"/>
          <w:bCs/>
          <w:i/>
          <w:sz w:val="24"/>
          <w:szCs w:val="24"/>
        </w:rPr>
        <w:t xml:space="preserve">software </w:t>
      </w:r>
      <w:r w:rsidRPr="00864FA3">
        <w:rPr>
          <w:rFonts w:ascii="Times New Roman" w:hAnsi="Times New Roman"/>
          <w:bCs/>
          <w:sz w:val="24"/>
          <w:szCs w:val="24"/>
        </w:rPr>
        <w:t>gratuito que apenas solicita um cadastro para que seja possível sua utilização. Maiores detalhes poderão ser vistos em &lt;http://timescool.lotimiza.com/&gt;.</w:t>
      </w:r>
    </w:p>
    <w:p w:rsidR="006944FF" w:rsidRPr="00864FA3" w:rsidRDefault="006944FF" w:rsidP="00734C9D">
      <w:pPr>
        <w:pStyle w:val="SemEspaamento"/>
        <w:spacing w:line="360" w:lineRule="auto"/>
        <w:ind w:firstLine="709"/>
        <w:jc w:val="both"/>
        <w:rPr>
          <w:rFonts w:ascii="Times New Roman" w:hAnsi="Times New Roman"/>
          <w:bCs/>
          <w:sz w:val="24"/>
          <w:szCs w:val="24"/>
        </w:rPr>
      </w:pPr>
      <w:r w:rsidRPr="00864FA3">
        <w:rPr>
          <w:rFonts w:ascii="Times New Roman" w:hAnsi="Times New Roman"/>
          <w:bCs/>
          <w:sz w:val="24"/>
          <w:szCs w:val="24"/>
        </w:rPr>
        <w:t xml:space="preserve">O </w:t>
      </w:r>
      <w:proofErr w:type="spellStart"/>
      <w:r w:rsidRPr="00864FA3">
        <w:rPr>
          <w:rFonts w:ascii="Times New Roman" w:hAnsi="Times New Roman"/>
          <w:bCs/>
          <w:i/>
          <w:sz w:val="24"/>
          <w:szCs w:val="24"/>
        </w:rPr>
        <w:t>Asc</w:t>
      </w:r>
      <w:proofErr w:type="spellEnd"/>
      <w:r w:rsidRPr="00864FA3">
        <w:rPr>
          <w:rFonts w:ascii="Times New Roman" w:hAnsi="Times New Roman"/>
          <w:bCs/>
          <w:i/>
          <w:sz w:val="24"/>
          <w:szCs w:val="24"/>
        </w:rPr>
        <w:t xml:space="preserve"> </w:t>
      </w:r>
      <w:proofErr w:type="spellStart"/>
      <w:r w:rsidRPr="00864FA3">
        <w:rPr>
          <w:rFonts w:ascii="Times New Roman" w:hAnsi="Times New Roman"/>
          <w:bCs/>
          <w:i/>
          <w:sz w:val="24"/>
          <w:szCs w:val="24"/>
        </w:rPr>
        <w:t>Timetable</w:t>
      </w:r>
      <w:proofErr w:type="spellEnd"/>
      <w:r w:rsidRPr="00864FA3">
        <w:rPr>
          <w:rFonts w:ascii="Times New Roman" w:hAnsi="Times New Roman"/>
          <w:bCs/>
          <w:sz w:val="24"/>
          <w:szCs w:val="24"/>
        </w:rPr>
        <w:t xml:space="preserve"> é um </w:t>
      </w:r>
      <w:r w:rsidRPr="00864FA3">
        <w:rPr>
          <w:rFonts w:ascii="Times New Roman" w:hAnsi="Times New Roman"/>
          <w:bCs/>
          <w:i/>
          <w:sz w:val="24"/>
          <w:szCs w:val="24"/>
        </w:rPr>
        <w:t>software</w:t>
      </w:r>
      <w:r w:rsidRPr="00864FA3">
        <w:rPr>
          <w:rFonts w:ascii="Times New Roman" w:hAnsi="Times New Roman"/>
          <w:bCs/>
          <w:sz w:val="24"/>
          <w:szCs w:val="24"/>
        </w:rPr>
        <w:t xml:space="preserve"> proprietário desenvolvido pela </w:t>
      </w:r>
      <w:proofErr w:type="spellStart"/>
      <w:r w:rsidRPr="00864FA3">
        <w:rPr>
          <w:rFonts w:ascii="Times New Roman" w:hAnsi="Times New Roman"/>
          <w:bCs/>
          <w:i/>
          <w:sz w:val="24"/>
          <w:szCs w:val="24"/>
        </w:rPr>
        <w:t>Applied</w:t>
      </w:r>
      <w:proofErr w:type="spellEnd"/>
      <w:r w:rsidRPr="00864FA3">
        <w:rPr>
          <w:rFonts w:ascii="Times New Roman" w:hAnsi="Times New Roman"/>
          <w:bCs/>
          <w:i/>
          <w:sz w:val="24"/>
          <w:szCs w:val="24"/>
        </w:rPr>
        <w:t xml:space="preserve"> Software</w:t>
      </w:r>
      <w:r w:rsidRPr="00864FA3">
        <w:rPr>
          <w:rFonts w:ascii="Times New Roman" w:hAnsi="Times New Roman"/>
          <w:bCs/>
          <w:sz w:val="24"/>
          <w:szCs w:val="24"/>
        </w:rPr>
        <w:t xml:space="preserve"> e </w:t>
      </w:r>
      <w:r w:rsidRPr="00864FA3">
        <w:rPr>
          <w:rFonts w:ascii="Times New Roman" w:hAnsi="Times New Roman"/>
          <w:bCs/>
          <w:i/>
          <w:sz w:val="24"/>
          <w:szCs w:val="24"/>
        </w:rPr>
        <w:t>Princeton Systems</w:t>
      </w:r>
      <w:r w:rsidRPr="00864FA3">
        <w:rPr>
          <w:rFonts w:ascii="Times New Roman" w:hAnsi="Times New Roman"/>
          <w:bCs/>
          <w:sz w:val="24"/>
          <w:szCs w:val="24"/>
        </w:rPr>
        <w:t xml:space="preserve">, para gerar grades de horários para escolas e universidades. É fornecido sob Licença de Uso individual para uma instituição não limitado pelo número de computadores no local. Dentre suas diversas funcionalidades uma interessante é que ele também verifica se o horário gerado atende a todas as condições impostas. Ao realizar </w:t>
      </w:r>
      <w:r w:rsidRPr="00864FA3">
        <w:rPr>
          <w:rFonts w:ascii="Times New Roman" w:hAnsi="Times New Roman"/>
          <w:bCs/>
          <w:sz w:val="24"/>
          <w:szCs w:val="24"/>
        </w:rPr>
        <w:lastRenderedPageBreak/>
        <w:t>mudanças manualmente, o programa o informa se houver algum erro. Outras informações sobre o sistema poderão ser obtidas em www.asctimetables.com/.</w:t>
      </w:r>
    </w:p>
    <w:p w:rsidR="006944FF" w:rsidRPr="00864FA3" w:rsidRDefault="006944FF" w:rsidP="00734C9D">
      <w:pPr>
        <w:pStyle w:val="SemEspaamento"/>
        <w:spacing w:line="360" w:lineRule="auto"/>
        <w:ind w:firstLine="709"/>
        <w:jc w:val="both"/>
        <w:rPr>
          <w:rFonts w:ascii="Times New Roman" w:hAnsi="Times New Roman"/>
          <w:bCs/>
          <w:sz w:val="24"/>
          <w:szCs w:val="24"/>
        </w:rPr>
      </w:pPr>
      <w:r w:rsidRPr="00864FA3">
        <w:rPr>
          <w:rFonts w:ascii="Times New Roman" w:hAnsi="Times New Roman"/>
          <w:bCs/>
          <w:sz w:val="24"/>
          <w:szCs w:val="24"/>
        </w:rPr>
        <w:t xml:space="preserve">O Cronos é uma ferramenta </w:t>
      </w:r>
      <w:r w:rsidRPr="00B65AFB">
        <w:rPr>
          <w:rFonts w:ascii="Times New Roman" w:hAnsi="Times New Roman"/>
          <w:bCs/>
          <w:i/>
          <w:sz w:val="24"/>
          <w:szCs w:val="24"/>
        </w:rPr>
        <w:t>on</w:t>
      </w:r>
      <w:r w:rsidR="00B65AFB">
        <w:rPr>
          <w:rFonts w:ascii="Times New Roman" w:hAnsi="Times New Roman"/>
          <w:bCs/>
          <w:i/>
          <w:sz w:val="24"/>
          <w:szCs w:val="24"/>
        </w:rPr>
        <w:t>-</w:t>
      </w:r>
      <w:r w:rsidRPr="00B65AFB">
        <w:rPr>
          <w:rFonts w:ascii="Times New Roman" w:hAnsi="Times New Roman"/>
          <w:bCs/>
          <w:i/>
          <w:sz w:val="24"/>
          <w:szCs w:val="24"/>
        </w:rPr>
        <w:t>line</w:t>
      </w:r>
      <w:r w:rsidRPr="00864FA3">
        <w:rPr>
          <w:rFonts w:ascii="Times New Roman" w:hAnsi="Times New Roman"/>
          <w:bCs/>
          <w:sz w:val="24"/>
          <w:szCs w:val="24"/>
        </w:rPr>
        <w:t xml:space="preserve"> desenvolvida pela empresa Sistema Cronos localizada em Lavras</w:t>
      </w:r>
      <w:r w:rsidR="00264343" w:rsidRPr="00864FA3">
        <w:rPr>
          <w:rFonts w:ascii="Times New Roman" w:hAnsi="Times New Roman"/>
          <w:bCs/>
          <w:sz w:val="24"/>
          <w:szCs w:val="24"/>
        </w:rPr>
        <w:t xml:space="preserve"> </w:t>
      </w:r>
      <w:r w:rsidRPr="00864FA3">
        <w:rPr>
          <w:rFonts w:ascii="Times New Roman" w:hAnsi="Times New Roman"/>
          <w:bCs/>
          <w:sz w:val="24"/>
          <w:szCs w:val="24"/>
        </w:rPr>
        <w:t xml:space="preserve">- Minas Gerais, para a criação de grades de horário para instituições de ensino. A licença de uso pode ser adquirida através do </w:t>
      </w:r>
      <w:r w:rsidRPr="00864FA3">
        <w:rPr>
          <w:rFonts w:ascii="Times New Roman" w:hAnsi="Times New Roman"/>
          <w:bCs/>
          <w:i/>
          <w:sz w:val="24"/>
          <w:szCs w:val="24"/>
        </w:rPr>
        <w:t xml:space="preserve">site </w:t>
      </w:r>
      <w:r w:rsidRPr="00864FA3">
        <w:rPr>
          <w:rFonts w:ascii="Times New Roman" w:hAnsi="Times New Roman"/>
          <w:bCs/>
          <w:sz w:val="24"/>
          <w:szCs w:val="24"/>
        </w:rPr>
        <w:t xml:space="preserve">do sistema no endereço </w:t>
      </w:r>
      <w:r w:rsidRPr="00864FA3">
        <w:rPr>
          <w:rFonts w:ascii="Times New Roman" w:hAnsi="Times New Roman"/>
          <w:bCs/>
          <w:i/>
          <w:sz w:val="24"/>
          <w:szCs w:val="24"/>
        </w:rPr>
        <w:t xml:space="preserve">on-line </w:t>
      </w:r>
      <w:r w:rsidRPr="00864FA3">
        <w:rPr>
          <w:rFonts w:ascii="Times New Roman" w:hAnsi="Times New Roman"/>
          <w:bCs/>
          <w:sz w:val="24"/>
          <w:szCs w:val="24"/>
        </w:rPr>
        <w:t>www.sistemacronos.com.br/, sendo disponibilizadas de acordo com a quantidade de turma que se deseja gerar grades. Para até cinco turmas o uso é gratuito.</w:t>
      </w:r>
    </w:p>
    <w:p w:rsidR="006944FF" w:rsidRPr="00864FA3" w:rsidRDefault="006944FF" w:rsidP="00734C9D">
      <w:pPr>
        <w:pStyle w:val="SemEspaamento"/>
        <w:spacing w:line="360" w:lineRule="auto"/>
        <w:ind w:firstLine="709"/>
        <w:jc w:val="both"/>
        <w:rPr>
          <w:rFonts w:ascii="Times New Roman" w:hAnsi="Times New Roman"/>
          <w:bCs/>
          <w:sz w:val="24"/>
          <w:szCs w:val="24"/>
        </w:rPr>
      </w:pPr>
      <w:r w:rsidRPr="00864FA3">
        <w:rPr>
          <w:rFonts w:ascii="Times New Roman" w:hAnsi="Times New Roman"/>
          <w:bCs/>
          <w:sz w:val="24"/>
          <w:szCs w:val="24"/>
        </w:rPr>
        <w:t>O primeiro algoritmo desenvolvido para este sistema foi apresentado como trabalho de conclusão de curso de Ciência da Computação da Universidade Federal de Lavras (UFLA) e publicado em um evento internacional em 2006.</w:t>
      </w:r>
    </w:p>
    <w:p w:rsidR="006944FF" w:rsidRPr="00864FA3" w:rsidRDefault="006944FF" w:rsidP="00734C9D">
      <w:pPr>
        <w:pStyle w:val="SemEspaamento"/>
        <w:spacing w:line="360" w:lineRule="auto"/>
        <w:ind w:firstLine="709"/>
        <w:jc w:val="both"/>
        <w:rPr>
          <w:rFonts w:ascii="Times New Roman" w:hAnsi="Times New Roman"/>
          <w:bCs/>
          <w:sz w:val="24"/>
          <w:szCs w:val="24"/>
        </w:rPr>
      </w:pPr>
      <w:r w:rsidRPr="00864FA3">
        <w:rPr>
          <w:rFonts w:ascii="Times New Roman" w:hAnsi="Times New Roman"/>
          <w:bCs/>
          <w:sz w:val="24"/>
          <w:szCs w:val="24"/>
        </w:rPr>
        <w:t xml:space="preserve">Atualmente possuem mais de 3000 instituições de ensino cadastradas e a </w:t>
      </w:r>
      <w:r w:rsidRPr="00864FA3">
        <w:rPr>
          <w:rFonts w:ascii="Times New Roman" w:hAnsi="Times New Roman"/>
          <w:bCs/>
          <w:i/>
          <w:sz w:val="24"/>
          <w:szCs w:val="24"/>
        </w:rPr>
        <w:t>interface</w:t>
      </w:r>
      <w:r w:rsidRPr="00864FA3">
        <w:rPr>
          <w:rFonts w:ascii="Times New Roman" w:hAnsi="Times New Roman"/>
          <w:bCs/>
          <w:sz w:val="24"/>
          <w:szCs w:val="24"/>
        </w:rPr>
        <w:t xml:space="preserve"> atual foi apresentada em Junho de 2011 e modernizada em Junho de 2012, bem como evoluções importantes nos algoritmos do Cronos.</w:t>
      </w:r>
    </w:p>
    <w:p w:rsidR="006944FF" w:rsidRPr="00864FA3" w:rsidRDefault="006944FF" w:rsidP="00734C9D">
      <w:pPr>
        <w:pStyle w:val="SemEspaamento"/>
        <w:spacing w:line="360" w:lineRule="auto"/>
        <w:ind w:firstLine="709"/>
        <w:jc w:val="both"/>
        <w:rPr>
          <w:rFonts w:ascii="Times New Roman" w:hAnsi="Times New Roman"/>
          <w:bCs/>
          <w:sz w:val="24"/>
          <w:szCs w:val="24"/>
        </w:rPr>
      </w:pPr>
    </w:p>
    <w:p w:rsidR="006944FF" w:rsidRPr="00864FA3" w:rsidRDefault="006944FF" w:rsidP="00734C9D">
      <w:pPr>
        <w:pStyle w:val="SemEspaamento"/>
        <w:spacing w:line="360" w:lineRule="auto"/>
        <w:ind w:firstLine="709"/>
        <w:jc w:val="both"/>
        <w:rPr>
          <w:rFonts w:ascii="Times New Roman" w:hAnsi="Times New Roman"/>
          <w:bCs/>
          <w:sz w:val="24"/>
          <w:szCs w:val="24"/>
        </w:rPr>
      </w:pPr>
    </w:p>
    <w:p w:rsidR="006944FF" w:rsidRPr="00864FA3" w:rsidRDefault="006944FF" w:rsidP="00734C9D">
      <w:pPr>
        <w:pStyle w:val="SemEspaamento"/>
        <w:numPr>
          <w:ilvl w:val="1"/>
          <w:numId w:val="3"/>
        </w:numPr>
        <w:spacing w:line="360" w:lineRule="auto"/>
        <w:jc w:val="both"/>
        <w:outlineLvl w:val="1"/>
        <w:rPr>
          <w:rFonts w:ascii="Times New Roman" w:hAnsi="Times New Roman"/>
          <w:b/>
          <w:sz w:val="24"/>
          <w:szCs w:val="24"/>
        </w:rPr>
      </w:pPr>
      <w:bookmarkStart w:id="905" w:name="_Toc372226008"/>
      <w:bookmarkStart w:id="906" w:name="_Toc372226009"/>
      <w:bookmarkStart w:id="907" w:name="_Toc373452642"/>
      <w:bookmarkStart w:id="908" w:name="_Toc374912031"/>
      <w:bookmarkEnd w:id="905"/>
      <w:r w:rsidRPr="00864FA3">
        <w:rPr>
          <w:rFonts w:ascii="Times New Roman" w:hAnsi="Times New Roman"/>
          <w:b/>
          <w:sz w:val="24"/>
          <w:szCs w:val="24"/>
        </w:rPr>
        <w:t>Descrição do problema</w:t>
      </w:r>
      <w:bookmarkEnd w:id="906"/>
      <w:bookmarkEnd w:id="907"/>
      <w:bookmarkEnd w:id="908"/>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 problema da grade</w:t>
      </w:r>
      <w:r w:rsidR="00D04570" w:rsidRPr="00864FA3">
        <w:rPr>
          <w:rFonts w:ascii="Times New Roman" w:hAnsi="Times New Roman"/>
          <w:sz w:val="24"/>
          <w:szCs w:val="24"/>
        </w:rPr>
        <w:t xml:space="preserve"> de</w:t>
      </w:r>
      <w:r w:rsidRPr="00864FA3">
        <w:rPr>
          <w:rFonts w:ascii="Times New Roman" w:hAnsi="Times New Roman"/>
          <w:sz w:val="24"/>
          <w:szCs w:val="24"/>
        </w:rPr>
        <w:t xml:space="preserve"> aulas nas instituições de ensino ocorre devido às restrições e preferências por parte dos professores e a quantidade de turmas existentes. Quanto maior a quantidade de turmas</w:t>
      </w:r>
      <w:r w:rsidR="00A8267A" w:rsidRPr="00864FA3">
        <w:rPr>
          <w:rFonts w:ascii="Times New Roman" w:hAnsi="Times New Roman"/>
          <w:sz w:val="24"/>
          <w:szCs w:val="24"/>
        </w:rPr>
        <w:t>,</w:t>
      </w:r>
      <w:r w:rsidRPr="00864FA3">
        <w:rPr>
          <w:rFonts w:ascii="Times New Roman" w:hAnsi="Times New Roman"/>
          <w:sz w:val="24"/>
          <w:szCs w:val="24"/>
        </w:rPr>
        <w:t xml:space="preserve"> maiores serão os problemas. </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KOSTKO </w:t>
      </w:r>
      <w:proofErr w:type="gramStart"/>
      <w:r w:rsidRPr="00864FA3">
        <w:rPr>
          <w:rFonts w:ascii="Times New Roman" w:hAnsi="Times New Roman"/>
          <w:sz w:val="24"/>
          <w:szCs w:val="24"/>
        </w:rPr>
        <w:t>et</w:t>
      </w:r>
      <w:proofErr w:type="gramEnd"/>
      <w:r w:rsidRPr="00864FA3">
        <w:rPr>
          <w:rFonts w:ascii="Times New Roman" w:hAnsi="Times New Roman"/>
          <w:sz w:val="24"/>
          <w:szCs w:val="24"/>
        </w:rPr>
        <w:t xml:space="preserve"> al.(2005), descrevem que a alocação de professores é um problema complexo, que por envolver inúmeras variáveis gera dificuldade para quem o faz e também há uma imensa dificuldade em atender as preferências e necessidades individuais de cada professor.</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C60743" w:rsidRPr="00864FA3" w:rsidRDefault="00C60743" w:rsidP="00734C9D">
      <w:pPr>
        <w:pStyle w:val="SemEspaamento"/>
        <w:spacing w:line="360" w:lineRule="auto"/>
        <w:ind w:firstLine="709"/>
        <w:jc w:val="both"/>
        <w:rPr>
          <w:rFonts w:ascii="Times New Roman" w:hAnsi="Times New Roman"/>
          <w:sz w:val="24"/>
          <w:szCs w:val="24"/>
        </w:rPr>
      </w:pPr>
    </w:p>
    <w:p w:rsidR="00C60743" w:rsidRPr="00864FA3" w:rsidRDefault="00C60743" w:rsidP="00734C9D">
      <w:pPr>
        <w:pStyle w:val="SemEspaamento"/>
        <w:spacing w:line="360" w:lineRule="auto"/>
        <w:ind w:firstLine="709"/>
        <w:jc w:val="both"/>
        <w:rPr>
          <w:rFonts w:ascii="Times New Roman" w:hAnsi="Times New Roman"/>
          <w:sz w:val="24"/>
          <w:szCs w:val="24"/>
        </w:rPr>
      </w:pPr>
    </w:p>
    <w:p w:rsidR="00C60743" w:rsidRPr="00864FA3" w:rsidRDefault="00C60743" w:rsidP="00734C9D">
      <w:pPr>
        <w:pStyle w:val="SemEspaamento"/>
        <w:spacing w:line="360" w:lineRule="auto"/>
        <w:ind w:firstLine="709"/>
        <w:jc w:val="both"/>
        <w:rPr>
          <w:rFonts w:ascii="Times New Roman" w:hAnsi="Times New Roman"/>
          <w:sz w:val="24"/>
          <w:szCs w:val="24"/>
        </w:rPr>
      </w:pPr>
    </w:p>
    <w:p w:rsidR="00C60743" w:rsidRPr="00864FA3" w:rsidRDefault="00C60743" w:rsidP="00734C9D">
      <w:pPr>
        <w:pStyle w:val="SemEspaamento"/>
        <w:spacing w:line="360" w:lineRule="auto"/>
        <w:ind w:firstLine="709"/>
        <w:jc w:val="both"/>
        <w:rPr>
          <w:rFonts w:ascii="Times New Roman" w:hAnsi="Times New Roman"/>
          <w:sz w:val="24"/>
          <w:szCs w:val="24"/>
        </w:rPr>
      </w:pPr>
    </w:p>
    <w:p w:rsidR="00C60743" w:rsidRPr="00864FA3" w:rsidRDefault="00C60743" w:rsidP="00734C9D">
      <w:pPr>
        <w:pStyle w:val="SemEspaamento"/>
        <w:spacing w:line="360" w:lineRule="auto"/>
        <w:ind w:firstLine="709"/>
        <w:jc w:val="both"/>
        <w:rPr>
          <w:rFonts w:ascii="Times New Roman" w:hAnsi="Times New Roman"/>
          <w:sz w:val="24"/>
          <w:szCs w:val="24"/>
        </w:rPr>
      </w:pPr>
    </w:p>
    <w:p w:rsidR="00C60743" w:rsidRPr="00864FA3" w:rsidRDefault="00C60743" w:rsidP="00734C9D">
      <w:pPr>
        <w:pStyle w:val="SemEspaamento"/>
        <w:spacing w:line="360" w:lineRule="auto"/>
        <w:ind w:firstLine="709"/>
        <w:jc w:val="both"/>
        <w:rPr>
          <w:rFonts w:ascii="Times New Roman" w:hAnsi="Times New Roman"/>
          <w:sz w:val="24"/>
          <w:szCs w:val="24"/>
        </w:rPr>
      </w:pPr>
    </w:p>
    <w:p w:rsidR="00C60743" w:rsidRPr="00864FA3" w:rsidRDefault="00C60743"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lastRenderedPageBreak/>
        <w:t>LIMA JÚNIOR e CORRÊA (2010) descrevem:</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495EFD" w:rsidP="00734C9D">
      <w:pPr>
        <w:pStyle w:val="SemEspaamento"/>
        <w:spacing w:line="360" w:lineRule="auto"/>
        <w:ind w:left="2268" w:firstLine="709"/>
        <w:jc w:val="both"/>
        <w:rPr>
          <w:rFonts w:ascii="Times New Roman" w:hAnsi="Times New Roman"/>
          <w:sz w:val="20"/>
          <w:szCs w:val="20"/>
        </w:rPr>
      </w:pPr>
      <w:r w:rsidRPr="00864FA3">
        <w:rPr>
          <w:rFonts w:ascii="Times New Roman" w:hAnsi="Times New Roman"/>
          <w:sz w:val="20"/>
          <w:szCs w:val="20"/>
        </w:rPr>
        <w:t>“</w:t>
      </w:r>
      <w:r w:rsidR="006944FF" w:rsidRPr="00864FA3">
        <w:rPr>
          <w:rFonts w:ascii="Times New Roman" w:hAnsi="Times New Roman"/>
          <w:sz w:val="20"/>
          <w:szCs w:val="20"/>
        </w:rPr>
        <w:t>O problema de alocação de professores e disciplinas em grades horárias é um problema de difícil solução, principalmente quando o número de disciplinas e professores é elevado. Este problema é considerado NP-Difícil (Não-Determinístico de tempo polinomial), ou seja, o esforço computacional necessário para a sua resolução cresce exponencialmente com o tamanho do problema (GAREY, 1979). A busca por uma solução manual do problema pode demandar o esforço de muitas pessoas durante vários dias e, mesmo assim, não gerar uma boa solução (PEREIRA, 2001)</w:t>
      </w:r>
      <w:proofErr w:type="gramStart"/>
      <w:r w:rsidR="006944FF" w:rsidRPr="00864FA3">
        <w:rPr>
          <w:rFonts w:ascii="Times New Roman" w:hAnsi="Times New Roman"/>
          <w:sz w:val="20"/>
          <w:szCs w:val="20"/>
        </w:rPr>
        <w:t xml:space="preserve"> ”</w:t>
      </w:r>
      <w:proofErr w:type="gramEnd"/>
      <w:r w:rsidR="00AE3463" w:rsidRPr="00864FA3">
        <w:rPr>
          <w:rFonts w:ascii="Times New Roman" w:hAnsi="Times New Roman"/>
          <w:sz w:val="20"/>
          <w:szCs w:val="20"/>
        </w:rPr>
        <w:t>.</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PAIM e GREIS (2008a) apresentam este problema como sendo típico na elaboração de horários, que consiste em agendar uma sequência de encontros (aulas, exames) entre professores e alunos em determinado período, satisfazendo um conjunto de restrições de vários tipos.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Um exemplo típico é apresentado nas tabelas que se seguem.</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 exemplo da tabela </w:t>
      </w:r>
      <w:r w:rsidR="00E341B2" w:rsidRPr="00864FA3">
        <w:rPr>
          <w:rFonts w:ascii="Times New Roman" w:hAnsi="Times New Roman"/>
          <w:sz w:val="24"/>
          <w:szCs w:val="24"/>
        </w:rPr>
        <w:t>2</w:t>
      </w:r>
      <w:r w:rsidRPr="00864FA3">
        <w:rPr>
          <w:rFonts w:ascii="Times New Roman" w:hAnsi="Times New Roman"/>
          <w:sz w:val="24"/>
          <w:szCs w:val="24"/>
        </w:rPr>
        <w:t xml:space="preserve"> apresenta nas colunas os horár</w:t>
      </w:r>
      <w:r w:rsidR="00633398" w:rsidRPr="00864FA3">
        <w:rPr>
          <w:rFonts w:ascii="Times New Roman" w:hAnsi="Times New Roman"/>
          <w:sz w:val="24"/>
          <w:szCs w:val="24"/>
        </w:rPr>
        <w:t>ios e nas linhas os professores.</w:t>
      </w:r>
      <w:r w:rsidRPr="00864FA3">
        <w:rPr>
          <w:rFonts w:ascii="Times New Roman" w:hAnsi="Times New Roman"/>
          <w:sz w:val="24"/>
          <w:szCs w:val="24"/>
        </w:rPr>
        <w:t xml:space="preserve"> </w:t>
      </w:r>
      <w:r w:rsidR="00633398" w:rsidRPr="00864FA3">
        <w:rPr>
          <w:rFonts w:ascii="Times New Roman" w:hAnsi="Times New Roman"/>
          <w:sz w:val="24"/>
          <w:szCs w:val="24"/>
        </w:rPr>
        <w:t>É</w:t>
      </w:r>
      <w:r w:rsidRPr="00864FA3">
        <w:rPr>
          <w:rFonts w:ascii="Times New Roman" w:hAnsi="Times New Roman"/>
          <w:sz w:val="24"/>
          <w:szCs w:val="24"/>
        </w:rPr>
        <w:t xml:space="preserve"> possível observar que a disciplina de matemática representada por “</w:t>
      </w:r>
      <w:proofErr w:type="spellStart"/>
      <w:r w:rsidRPr="00864FA3">
        <w:rPr>
          <w:rFonts w:ascii="Times New Roman" w:hAnsi="Times New Roman"/>
          <w:sz w:val="24"/>
          <w:szCs w:val="24"/>
        </w:rPr>
        <w:t>Mat</w:t>
      </w:r>
      <w:proofErr w:type="spellEnd"/>
      <w:r w:rsidRPr="00864FA3">
        <w:rPr>
          <w:rFonts w:ascii="Times New Roman" w:hAnsi="Times New Roman"/>
          <w:sz w:val="24"/>
          <w:szCs w:val="24"/>
        </w:rPr>
        <w:t>”, necessita de 4 horas-aula por semana distribuída em dois dias (terça-feira e quinta-</w:t>
      </w:r>
      <w:r w:rsidR="00495EFD" w:rsidRPr="00864FA3">
        <w:rPr>
          <w:rFonts w:ascii="Times New Roman" w:hAnsi="Times New Roman"/>
          <w:sz w:val="24"/>
          <w:szCs w:val="24"/>
        </w:rPr>
        <w:t>feira) de</w:t>
      </w:r>
      <w:r w:rsidRPr="00864FA3">
        <w:rPr>
          <w:rFonts w:ascii="Times New Roman" w:hAnsi="Times New Roman"/>
          <w:sz w:val="24"/>
          <w:szCs w:val="24"/>
        </w:rPr>
        <w:t xml:space="preserve"> dois períodos (</w:t>
      </w:r>
      <w:proofErr w:type="gramStart"/>
      <w:r w:rsidRPr="00864FA3">
        <w:rPr>
          <w:rFonts w:ascii="Times New Roman" w:hAnsi="Times New Roman"/>
          <w:sz w:val="24"/>
          <w:szCs w:val="24"/>
        </w:rPr>
        <w:t>7:00</w:t>
      </w:r>
      <w:proofErr w:type="gramEnd"/>
      <w:r w:rsidRPr="00864FA3">
        <w:rPr>
          <w:rFonts w:ascii="Times New Roman" w:hAnsi="Times New Roman"/>
          <w:sz w:val="24"/>
          <w:szCs w:val="24"/>
        </w:rPr>
        <w:t>-9:00 e 8:00-9:00) cada e é ministrada pelo professor Paulo na sala 102.</w:t>
      </w:r>
    </w:p>
    <w:p w:rsidR="006944FF" w:rsidRPr="00864FA3" w:rsidRDefault="006944FF" w:rsidP="00734C9D">
      <w:pPr>
        <w:pStyle w:val="SemEspaamento"/>
        <w:spacing w:line="360" w:lineRule="auto"/>
        <w:ind w:firstLine="709"/>
        <w:jc w:val="both"/>
        <w:rPr>
          <w:rFonts w:ascii="Times New Roman" w:hAnsi="Times New Roman"/>
          <w:noProof/>
          <w:sz w:val="24"/>
          <w:szCs w:val="24"/>
          <w:lang w:eastAsia="pt-BR"/>
        </w:rPr>
      </w:pPr>
      <w:r w:rsidRPr="00864FA3">
        <w:rPr>
          <w:rFonts w:ascii="Times New Roman" w:hAnsi="Times New Roman"/>
          <w:sz w:val="24"/>
          <w:szCs w:val="24"/>
        </w:rPr>
        <w:t xml:space="preserve">Tabela </w:t>
      </w:r>
      <w:r w:rsidR="009123E8" w:rsidRPr="00864FA3">
        <w:rPr>
          <w:rFonts w:ascii="Times New Roman" w:hAnsi="Times New Roman"/>
          <w:sz w:val="24"/>
          <w:szCs w:val="24"/>
        </w:rPr>
        <w:t>2</w:t>
      </w:r>
      <w:r w:rsidRPr="00864FA3">
        <w:rPr>
          <w:rFonts w:ascii="Times New Roman" w:hAnsi="Times New Roman"/>
          <w:sz w:val="24"/>
          <w:szCs w:val="24"/>
        </w:rPr>
        <w:t>: Tabela com horário escolar de uma turma com cinco dias e quatro períodos.</w:t>
      </w:r>
      <w:r w:rsidRPr="00864FA3">
        <w:rPr>
          <w:rFonts w:ascii="Times New Roman" w:hAnsi="Times New Roman"/>
          <w:noProof/>
          <w:sz w:val="24"/>
          <w:szCs w:val="24"/>
          <w:lang w:eastAsia="pt-BR"/>
        </w:rPr>
        <w:t xml:space="preserve"> </w:t>
      </w:r>
    </w:p>
    <w:p w:rsidR="006944FF" w:rsidRPr="00864FA3" w:rsidRDefault="006944FF" w:rsidP="00734C9D">
      <w:pPr>
        <w:pStyle w:val="SemEspaamento"/>
        <w:spacing w:line="360" w:lineRule="auto"/>
        <w:ind w:firstLine="709"/>
        <w:jc w:val="both"/>
        <w:rPr>
          <w:rFonts w:ascii="Times New Roman" w:hAnsi="Times New Roman"/>
          <w:noProof/>
          <w:sz w:val="24"/>
          <w:szCs w:val="24"/>
          <w:lang w:eastAsia="pt-BR"/>
        </w:rPr>
      </w:pPr>
    </w:p>
    <w:p w:rsidR="006944FF" w:rsidRPr="00864FA3" w:rsidRDefault="006944FF" w:rsidP="00734C9D">
      <w:pPr>
        <w:pStyle w:val="Legenda"/>
        <w:keepNext/>
        <w:spacing w:line="360" w:lineRule="auto"/>
        <w:rPr>
          <w:rFonts w:ascii="Times New Roman" w:hAnsi="Times New Roman"/>
          <w:b w:val="0"/>
          <w:color w:val="auto"/>
          <w:sz w:val="20"/>
          <w:szCs w:val="20"/>
        </w:rPr>
      </w:pPr>
      <w:bookmarkStart w:id="909" w:name="_Toc373220751"/>
      <w:bookmarkStart w:id="910" w:name="_Toc374448001"/>
      <w:r w:rsidRPr="00864FA3">
        <w:rPr>
          <w:rFonts w:ascii="Times New Roman" w:hAnsi="Times New Roman"/>
          <w:b w:val="0"/>
          <w:color w:val="auto"/>
          <w:sz w:val="20"/>
          <w:szCs w:val="20"/>
        </w:rPr>
        <w:t xml:space="preserve">Tabela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Tabela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Tabela com horário escolar de uma turma com cinco dias e quatro períodos.</w:t>
      </w:r>
      <w:bookmarkEnd w:id="909"/>
      <w:bookmarkEnd w:id="910"/>
    </w:p>
    <w:p w:rsidR="006944FF" w:rsidRPr="00864FA3" w:rsidRDefault="006944FF" w:rsidP="00734C9D">
      <w:pPr>
        <w:pStyle w:val="SemEspaamento"/>
        <w:spacing w:line="360" w:lineRule="auto"/>
        <w:ind w:firstLine="709"/>
        <w:jc w:val="center"/>
        <w:rPr>
          <w:rFonts w:ascii="Times New Roman" w:hAnsi="Times New Roman"/>
          <w:noProof/>
          <w:sz w:val="24"/>
          <w:szCs w:val="24"/>
          <w:lang w:eastAsia="pt-BR"/>
        </w:rPr>
      </w:pPr>
      <w:r w:rsidRPr="00864FA3">
        <w:rPr>
          <w:rFonts w:ascii="Times New Roman" w:hAnsi="Times New Roman"/>
          <w:noProof/>
          <w:sz w:val="24"/>
          <w:szCs w:val="24"/>
          <w:lang w:eastAsia="pt-BR"/>
        </w:rPr>
        <w:drawing>
          <wp:inline distT="0" distB="0" distL="0" distR="0">
            <wp:extent cx="4231005" cy="2479675"/>
            <wp:effectExtent l="0" t="0" r="0" b="0"/>
            <wp:docPr id="4" name="Imagem 1" descr="Tabela TC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Tabela TCC.bmp"/>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1005" cy="2479675"/>
                    </a:xfrm>
                    <a:prstGeom prst="rect">
                      <a:avLst/>
                    </a:prstGeom>
                    <a:noFill/>
                    <a:ln>
                      <a:noFill/>
                    </a:ln>
                  </pic:spPr>
                </pic:pic>
              </a:graphicData>
            </a:graphic>
          </wp:inline>
        </w:drawing>
      </w:r>
    </w:p>
    <w:p w:rsidR="009123E8" w:rsidRPr="00864FA3" w:rsidRDefault="004B6E70" w:rsidP="00734C9D">
      <w:pPr>
        <w:pStyle w:val="SemEspaamento"/>
        <w:spacing w:line="360" w:lineRule="auto"/>
        <w:jc w:val="center"/>
        <w:rPr>
          <w:rFonts w:ascii="Times New Roman" w:hAnsi="Times New Roman"/>
          <w:noProof/>
          <w:sz w:val="20"/>
          <w:szCs w:val="20"/>
        </w:rPr>
      </w:pPr>
      <w:r w:rsidRPr="00864FA3">
        <w:rPr>
          <w:rFonts w:ascii="Times New Roman" w:hAnsi="Times New Roman"/>
          <w:noProof/>
          <w:sz w:val="20"/>
          <w:szCs w:val="20"/>
        </w:rPr>
        <w:t>FONTE</w:t>
      </w:r>
      <w:r w:rsidR="009123E8" w:rsidRPr="00864FA3">
        <w:rPr>
          <w:rFonts w:ascii="Times New Roman" w:hAnsi="Times New Roman"/>
          <w:noProof/>
          <w:sz w:val="20"/>
          <w:szCs w:val="20"/>
        </w:rPr>
        <w:t xml:space="preserve">: </w:t>
      </w:r>
      <w:r w:rsidR="009123E8" w:rsidRPr="00864FA3">
        <w:rPr>
          <w:rFonts w:ascii="Times New Roman" w:hAnsi="Times New Roman"/>
          <w:sz w:val="20"/>
          <w:szCs w:val="20"/>
        </w:rPr>
        <w:t>http://guaiba.ulbra.br/seminario/eventos/2008/artigos/administracao/376.pdf</w:t>
      </w:r>
      <w:r w:rsidR="00386B0B" w:rsidRPr="00864FA3">
        <w:rPr>
          <w:rFonts w:ascii="Times New Roman" w:hAnsi="Times New Roman"/>
          <w:sz w:val="20"/>
          <w:szCs w:val="20"/>
        </w:rPr>
        <w:t xml:space="preserve"> Data de Acesso 15/09/2013</w:t>
      </w:r>
    </w:p>
    <w:p w:rsidR="006944FF" w:rsidRPr="00864FA3" w:rsidRDefault="006944FF" w:rsidP="00734C9D">
      <w:pPr>
        <w:pStyle w:val="SemEspaamento"/>
        <w:spacing w:line="360" w:lineRule="auto"/>
        <w:ind w:firstLine="851"/>
        <w:jc w:val="both"/>
        <w:rPr>
          <w:rFonts w:ascii="Times New Roman" w:hAnsi="Times New Roman"/>
          <w:sz w:val="24"/>
          <w:szCs w:val="24"/>
        </w:rPr>
      </w:pPr>
      <w:r w:rsidRPr="00864FA3">
        <w:rPr>
          <w:rFonts w:ascii="Times New Roman" w:hAnsi="Times New Roman"/>
          <w:sz w:val="24"/>
          <w:szCs w:val="24"/>
        </w:rPr>
        <w:lastRenderedPageBreak/>
        <w:t xml:space="preserve">No exemplo da tabela </w:t>
      </w:r>
      <w:r w:rsidR="00514A0C" w:rsidRPr="00864FA3">
        <w:rPr>
          <w:rFonts w:ascii="Times New Roman" w:hAnsi="Times New Roman"/>
          <w:sz w:val="24"/>
          <w:szCs w:val="24"/>
        </w:rPr>
        <w:t>3</w:t>
      </w:r>
      <w:r w:rsidRPr="00864FA3">
        <w:rPr>
          <w:rFonts w:ascii="Times New Roman" w:hAnsi="Times New Roman"/>
          <w:sz w:val="24"/>
          <w:szCs w:val="24"/>
        </w:rPr>
        <w:t xml:space="preserve"> as colunas representam os horários e as linhas representam os professores, de tal forma que, um professor y em um horário z está alocado.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Observe que:</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Disponível, fica vazio;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Indisponível, recebe valor x;</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Lecionando, recebe o valor referente à turma (</w:t>
      </w:r>
      <w:proofErr w:type="gramStart"/>
      <w:r w:rsidRPr="00864FA3">
        <w:rPr>
          <w:rFonts w:ascii="Times New Roman" w:hAnsi="Times New Roman"/>
          <w:sz w:val="24"/>
          <w:szCs w:val="24"/>
        </w:rPr>
        <w:t>0,</w:t>
      </w:r>
      <w:proofErr w:type="gramEnd"/>
      <w:r w:rsidRPr="00864FA3">
        <w:rPr>
          <w:rFonts w:ascii="Times New Roman" w:hAnsi="Times New Roman"/>
          <w:sz w:val="24"/>
          <w:szCs w:val="24"/>
        </w:rPr>
        <w:t>1,2,3..n).</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Tabela </w:t>
      </w:r>
      <w:r w:rsidR="00514A0C" w:rsidRPr="00864FA3">
        <w:rPr>
          <w:rFonts w:ascii="Times New Roman" w:hAnsi="Times New Roman"/>
          <w:sz w:val="24"/>
          <w:szCs w:val="24"/>
        </w:rPr>
        <w:t>3</w:t>
      </w:r>
      <w:r w:rsidRPr="00864FA3">
        <w:rPr>
          <w:rFonts w:ascii="Times New Roman" w:hAnsi="Times New Roman"/>
          <w:sz w:val="24"/>
          <w:szCs w:val="24"/>
        </w:rPr>
        <w:t xml:space="preserve">: Mesma tabela de horário onde é indicada a disponibilidade dos professores e aqueles alocados para a turma </w:t>
      </w:r>
      <w:proofErr w:type="gramStart"/>
      <w:r w:rsidRPr="00864FA3">
        <w:rPr>
          <w:rFonts w:ascii="Times New Roman" w:hAnsi="Times New Roman"/>
          <w:sz w:val="24"/>
          <w:szCs w:val="24"/>
        </w:rPr>
        <w:t>4</w:t>
      </w:r>
      <w:proofErr w:type="gramEnd"/>
      <w:r w:rsidRPr="00864FA3">
        <w:rPr>
          <w:rFonts w:ascii="Times New Roman" w:hAnsi="Times New Roman"/>
          <w:sz w:val="24"/>
          <w:szCs w:val="24"/>
        </w:rPr>
        <w:t>.</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Legenda"/>
        <w:keepNext/>
        <w:spacing w:line="360" w:lineRule="auto"/>
        <w:rPr>
          <w:rFonts w:ascii="Times New Roman" w:hAnsi="Times New Roman"/>
          <w:b w:val="0"/>
          <w:color w:val="auto"/>
          <w:sz w:val="20"/>
          <w:szCs w:val="20"/>
        </w:rPr>
      </w:pPr>
      <w:bookmarkStart w:id="911" w:name="_Toc373220752"/>
      <w:bookmarkStart w:id="912" w:name="_Toc374448002"/>
      <w:r w:rsidRPr="00864FA3">
        <w:rPr>
          <w:rFonts w:ascii="Times New Roman" w:hAnsi="Times New Roman"/>
          <w:b w:val="0"/>
          <w:color w:val="auto"/>
          <w:sz w:val="20"/>
          <w:szCs w:val="20"/>
        </w:rPr>
        <w:t xml:space="preserve">Tabela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Tabela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3</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Disposição de horário, professores e turmas.</w:t>
      </w:r>
      <w:bookmarkEnd w:id="911"/>
      <w:bookmarkEnd w:id="912"/>
    </w:p>
    <w:p w:rsidR="006944FF" w:rsidRPr="00864FA3" w:rsidRDefault="006944FF" w:rsidP="00734C9D">
      <w:pPr>
        <w:pStyle w:val="SemEspaamento"/>
        <w:spacing w:line="360" w:lineRule="auto"/>
        <w:ind w:firstLine="709"/>
        <w:jc w:val="center"/>
        <w:rPr>
          <w:rFonts w:ascii="Times New Roman" w:hAnsi="Times New Roman"/>
          <w:sz w:val="24"/>
          <w:szCs w:val="24"/>
        </w:rPr>
      </w:pPr>
      <w:r w:rsidRPr="00864FA3">
        <w:rPr>
          <w:rFonts w:ascii="Times New Roman" w:hAnsi="Times New Roman"/>
          <w:noProof/>
          <w:sz w:val="24"/>
          <w:szCs w:val="24"/>
          <w:lang w:eastAsia="pt-BR"/>
        </w:rPr>
        <w:drawing>
          <wp:inline distT="0" distB="0" distL="0" distR="0">
            <wp:extent cx="4199890" cy="1551940"/>
            <wp:effectExtent l="0" t="0" r="0" b="0"/>
            <wp:docPr id="5" name="Imagem 3" descr="tabela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tabela 2.bmp"/>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9890" cy="1551940"/>
                    </a:xfrm>
                    <a:prstGeom prst="rect">
                      <a:avLst/>
                    </a:prstGeom>
                    <a:noFill/>
                    <a:ln>
                      <a:noFill/>
                    </a:ln>
                  </pic:spPr>
                </pic:pic>
              </a:graphicData>
            </a:graphic>
          </wp:inline>
        </w:drawing>
      </w:r>
    </w:p>
    <w:p w:rsidR="006944FF" w:rsidRPr="00864FA3" w:rsidRDefault="004B6E70" w:rsidP="00734C9D">
      <w:pPr>
        <w:pStyle w:val="SemEspaamento"/>
        <w:spacing w:line="360" w:lineRule="auto"/>
        <w:ind w:firstLine="709"/>
        <w:jc w:val="center"/>
        <w:rPr>
          <w:rFonts w:ascii="Times New Roman" w:hAnsi="Times New Roman"/>
          <w:noProof/>
          <w:sz w:val="20"/>
          <w:szCs w:val="20"/>
        </w:rPr>
      </w:pPr>
      <w:r w:rsidRPr="00864FA3">
        <w:rPr>
          <w:rFonts w:ascii="Times New Roman" w:hAnsi="Times New Roman"/>
          <w:noProof/>
          <w:sz w:val="20"/>
          <w:szCs w:val="20"/>
        </w:rPr>
        <w:t>FONTE</w:t>
      </w:r>
      <w:r w:rsidR="009123E8" w:rsidRPr="00864FA3">
        <w:rPr>
          <w:rFonts w:ascii="Times New Roman" w:hAnsi="Times New Roman"/>
          <w:noProof/>
          <w:sz w:val="20"/>
          <w:szCs w:val="20"/>
        </w:rPr>
        <w:t>:</w:t>
      </w:r>
      <w:r w:rsidR="006944FF" w:rsidRPr="00864FA3">
        <w:rPr>
          <w:rFonts w:ascii="Times New Roman" w:hAnsi="Times New Roman"/>
          <w:noProof/>
          <w:sz w:val="20"/>
          <w:szCs w:val="20"/>
        </w:rPr>
        <w:t xml:space="preserve"> </w:t>
      </w:r>
      <w:r w:rsidR="009123E8" w:rsidRPr="00864FA3">
        <w:rPr>
          <w:rFonts w:ascii="Times New Roman" w:hAnsi="Times New Roman"/>
          <w:sz w:val="20"/>
          <w:szCs w:val="20"/>
        </w:rPr>
        <w:t>http://guaiba.ulbra.br/seminario/eventos/2008/artigos/administracao/376.pdf</w:t>
      </w:r>
      <w:r w:rsidR="00743D37" w:rsidRPr="00864FA3">
        <w:rPr>
          <w:rFonts w:ascii="Times New Roman" w:hAnsi="Times New Roman"/>
          <w:sz w:val="20"/>
          <w:szCs w:val="20"/>
        </w:rPr>
        <w:t xml:space="preserve"> Data de Acesso 15/09/2013</w:t>
      </w:r>
    </w:p>
    <w:p w:rsidR="006944FF" w:rsidRPr="00864FA3" w:rsidRDefault="006944FF" w:rsidP="00734C9D">
      <w:pPr>
        <w:pStyle w:val="SemEspaamento"/>
        <w:spacing w:line="360" w:lineRule="auto"/>
        <w:ind w:firstLine="709"/>
        <w:jc w:val="both"/>
        <w:rPr>
          <w:rFonts w:ascii="Times New Roman" w:hAnsi="Times New Roman"/>
          <w:noProof/>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Na tabela </w:t>
      </w:r>
      <w:r w:rsidR="00514A0C" w:rsidRPr="00864FA3">
        <w:rPr>
          <w:rFonts w:ascii="Times New Roman" w:hAnsi="Times New Roman"/>
          <w:sz w:val="24"/>
          <w:szCs w:val="24"/>
        </w:rPr>
        <w:t>4</w:t>
      </w:r>
      <w:r w:rsidRPr="00864FA3">
        <w:rPr>
          <w:rFonts w:ascii="Times New Roman" w:hAnsi="Times New Roman"/>
          <w:sz w:val="24"/>
          <w:szCs w:val="24"/>
        </w:rPr>
        <w:t xml:space="preserve"> é utilizada a mesma tabela anterior, só que agora há uma substituição de “professor” por “sala”.</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840CDD" w:rsidP="00734C9D">
      <w:pPr>
        <w:pStyle w:val="Legenda"/>
        <w:keepNext/>
        <w:spacing w:line="360" w:lineRule="auto"/>
        <w:rPr>
          <w:rFonts w:ascii="Times New Roman" w:hAnsi="Times New Roman"/>
          <w:b w:val="0"/>
          <w:sz w:val="20"/>
          <w:szCs w:val="20"/>
        </w:rPr>
      </w:pPr>
      <w:bookmarkStart w:id="913" w:name="_Toc373220753"/>
      <w:r w:rsidRPr="00864FA3">
        <w:rPr>
          <w:rFonts w:ascii="Times New Roman" w:hAnsi="Times New Roman"/>
          <w:b w:val="0"/>
          <w:color w:val="auto"/>
          <w:sz w:val="20"/>
          <w:szCs w:val="20"/>
        </w:rPr>
        <w:t xml:space="preserve"> </w:t>
      </w:r>
      <w:bookmarkStart w:id="914" w:name="_Toc374448003"/>
      <w:r w:rsidR="006944FF" w:rsidRPr="00864FA3">
        <w:rPr>
          <w:rFonts w:ascii="Times New Roman" w:hAnsi="Times New Roman"/>
          <w:b w:val="0"/>
          <w:color w:val="auto"/>
          <w:sz w:val="20"/>
          <w:szCs w:val="20"/>
        </w:rPr>
        <w:t xml:space="preserve">Tabela </w:t>
      </w:r>
      <w:r w:rsidR="00766438" w:rsidRPr="00864FA3">
        <w:rPr>
          <w:rFonts w:ascii="Times New Roman" w:hAnsi="Times New Roman"/>
          <w:b w:val="0"/>
          <w:color w:val="auto"/>
          <w:sz w:val="20"/>
          <w:szCs w:val="20"/>
        </w:rPr>
        <w:fldChar w:fldCharType="begin"/>
      </w:r>
      <w:r w:rsidR="006944FF" w:rsidRPr="00864FA3">
        <w:rPr>
          <w:rFonts w:ascii="Times New Roman" w:hAnsi="Times New Roman"/>
          <w:b w:val="0"/>
          <w:color w:val="auto"/>
          <w:sz w:val="20"/>
          <w:szCs w:val="20"/>
        </w:rPr>
        <w:instrText xml:space="preserve"> SEQ Tabela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4</w:t>
      </w:r>
      <w:r w:rsidR="00766438" w:rsidRPr="00864FA3">
        <w:rPr>
          <w:rFonts w:ascii="Times New Roman" w:hAnsi="Times New Roman"/>
          <w:b w:val="0"/>
          <w:color w:val="auto"/>
          <w:sz w:val="20"/>
          <w:szCs w:val="20"/>
        </w:rPr>
        <w:fldChar w:fldCharType="end"/>
      </w:r>
      <w:r w:rsidR="006944FF" w:rsidRPr="00864FA3">
        <w:rPr>
          <w:rFonts w:ascii="Times New Roman" w:hAnsi="Times New Roman"/>
          <w:b w:val="0"/>
          <w:color w:val="auto"/>
          <w:sz w:val="20"/>
          <w:szCs w:val="20"/>
        </w:rPr>
        <w:t xml:space="preserve"> - Disposição de salas, turmas e horários.</w:t>
      </w:r>
      <w:bookmarkEnd w:id="913"/>
      <w:bookmarkEnd w:id="914"/>
    </w:p>
    <w:p w:rsidR="006944FF" w:rsidRPr="00864FA3" w:rsidRDefault="006944FF" w:rsidP="00734C9D">
      <w:pPr>
        <w:pStyle w:val="SemEspaamento"/>
        <w:spacing w:line="360" w:lineRule="auto"/>
        <w:ind w:firstLine="709"/>
        <w:jc w:val="center"/>
        <w:rPr>
          <w:rFonts w:ascii="Times New Roman" w:hAnsi="Times New Roman"/>
          <w:sz w:val="24"/>
          <w:szCs w:val="24"/>
        </w:rPr>
      </w:pPr>
      <w:r w:rsidRPr="00864FA3">
        <w:rPr>
          <w:rFonts w:ascii="Times New Roman" w:hAnsi="Times New Roman"/>
          <w:noProof/>
          <w:sz w:val="24"/>
          <w:szCs w:val="24"/>
          <w:lang w:eastAsia="pt-BR"/>
        </w:rPr>
        <w:drawing>
          <wp:inline distT="0" distB="0" distL="0" distR="0">
            <wp:extent cx="4258310" cy="1647825"/>
            <wp:effectExtent l="0" t="0" r="8890" b="9525"/>
            <wp:docPr id="6" name="Imagem 4" descr="tabela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tabela 3.bmp"/>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8310" cy="1647825"/>
                    </a:xfrm>
                    <a:prstGeom prst="rect">
                      <a:avLst/>
                    </a:prstGeom>
                    <a:noFill/>
                    <a:ln>
                      <a:noFill/>
                    </a:ln>
                  </pic:spPr>
                </pic:pic>
              </a:graphicData>
            </a:graphic>
          </wp:inline>
        </w:drawing>
      </w:r>
    </w:p>
    <w:p w:rsidR="00764E40" w:rsidRPr="00864FA3" w:rsidRDefault="004B6E70" w:rsidP="00734C9D">
      <w:pPr>
        <w:pStyle w:val="SemEspaamento"/>
        <w:spacing w:line="360" w:lineRule="auto"/>
        <w:ind w:firstLine="709"/>
        <w:jc w:val="center"/>
        <w:rPr>
          <w:rFonts w:ascii="Times New Roman" w:hAnsi="Times New Roman"/>
          <w:noProof/>
          <w:sz w:val="20"/>
          <w:szCs w:val="20"/>
        </w:rPr>
      </w:pPr>
      <w:r w:rsidRPr="00864FA3">
        <w:rPr>
          <w:rFonts w:ascii="Times New Roman" w:hAnsi="Times New Roman"/>
          <w:noProof/>
          <w:sz w:val="20"/>
          <w:szCs w:val="20"/>
        </w:rPr>
        <w:t>FONTE</w:t>
      </w:r>
      <w:r w:rsidR="00514A0C" w:rsidRPr="00864FA3">
        <w:rPr>
          <w:rFonts w:ascii="Times New Roman" w:hAnsi="Times New Roman"/>
          <w:noProof/>
          <w:sz w:val="20"/>
          <w:szCs w:val="20"/>
        </w:rPr>
        <w:t xml:space="preserve">: </w:t>
      </w:r>
      <w:r w:rsidR="00514A0C" w:rsidRPr="00864FA3">
        <w:rPr>
          <w:rFonts w:ascii="Times New Roman" w:hAnsi="Times New Roman"/>
          <w:sz w:val="20"/>
          <w:szCs w:val="20"/>
        </w:rPr>
        <w:t>http://guaiba.ulbra.br/seminario/eventos/2008/artigos/administracao/376.pdf</w:t>
      </w:r>
      <w:r w:rsidR="00764E40" w:rsidRPr="00864FA3">
        <w:rPr>
          <w:rFonts w:ascii="Times New Roman" w:hAnsi="Times New Roman"/>
          <w:sz w:val="20"/>
          <w:szCs w:val="20"/>
        </w:rPr>
        <w:t xml:space="preserve"> Data de Acesso 15/09/2013</w:t>
      </w:r>
    </w:p>
    <w:p w:rsidR="00514A0C" w:rsidRPr="00864FA3" w:rsidRDefault="00514A0C" w:rsidP="00734C9D">
      <w:pPr>
        <w:pStyle w:val="SemEspaamento"/>
        <w:spacing w:line="360" w:lineRule="auto"/>
        <w:ind w:firstLine="709"/>
        <w:jc w:val="center"/>
        <w:rPr>
          <w:rFonts w:ascii="Times New Roman" w:hAnsi="Times New Roman"/>
          <w:noProof/>
          <w:sz w:val="20"/>
          <w:szCs w:val="20"/>
        </w:rPr>
      </w:pPr>
    </w:p>
    <w:p w:rsidR="006944FF" w:rsidRPr="00864FA3" w:rsidRDefault="006944FF" w:rsidP="00734C9D">
      <w:pPr>
        <w:pStyle w:val="SemEspaamento"/>
        <w:spacing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lastRenderedPageBreak/>
        <w:t xml:space="preserve">A Universidade Federal de Pernambuco em sua página </w:t>
      </w:r>
      <w:r w:rsidRPr="00864FA3">
        <w:rPr>
          <w:rFonts w:ascii="Times New Roman" w:eastAsia="Times New Roman" w:hAnsi="Times New Roman"/>
          <w:i/>
          <w:sz w:val="24"/>
          <w:szCs w:val="24"/>
          <w:lang w:eastAsia="pt-BR"/>
        </w:rPr>
        <w:t xml:space="preserve">web </w:t>
      </w:r>
      <w:r w:rsidRPr="00864FA3">
        <w:rPr>
          <w:rFonts w:ascii="Times New Roman" w:eastAsia="Times New Roman" w:hAnsi="Times New Roman"/>
          <w:sz w:val="24"/>
          <w:szCs w:val="24"/>
          <w:lang w:eastAsia="pt-BR"/>
        </w:rPr>
        <w:t>apresenta algumas situações de restrições máximas e moderadas a fim de evitar ao máximo o problema com a elaboração da grade de horários. Por exemplo:</w:t>
      </w:r>
    </w:p>
    <w:p w:rsidR="006944FF" w:rsidRDefault="006944FF" w:rsidP="00734C9D">
      <w:pPr>
        <w:pStyle w:val="SemEspaamento"/>
        <w:spacing w:line="360" w:lineRule="auto"/>
        <w:ind w:firstLine="708"/>
        <w:rPr>
          <w:rFonts w:ascii="Times New Roman" w:eastAsia="Times New Roman" w:hAnsi="Times New Roman"/>
          <w:sz w:val="24"/>
          <w:szCs w:val="24"/>
          <w:lang w:eastAsia="pt-BR"/>
        </w:rPr>
      </w:pPr>
      <w:r w:rsidRPr="00864FA3">
        <w:rPr>
          <w:rFonts w:ascii="Times New Roman" w:eastAsia="Times New Roman" w:hAnsi="Times New Roman"/>
          <w:sz w:val="24"/>
          <w:szCs w:val="24"/>
          <w:lang w:eastAsia="pt-BR"/>
        </w:rPr>
        <w:t>Na situação de restrições máximas citam:</w:t>
      </w:r>
    </w:p>
    <w:p w:rsidR="00864FA3" w:rsidRPr="00864FA3" w:rsidRDefault="00864FA3" w:rsidP="00734C9D">
      <w:pPr>
        <w:pStyle w:val="SemEspaamento"/>
        <w:spacing w:line="360" w:lineRule="auto"/>
        <w:ind w:firstLine="708"/>
        <w:rPr>
          <w:rFonts w:ascii="Times New Roman" w:eastAsia="Times New Roman" w:hAnsi="Times New Roman"/>
          <w:sz w:val="24"/>
          <w:szCs w:val="24"/>
          <w:lang w:eastAsia="pt-BR"/>
        </w:rPr>
      </w:pP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 xml:space="preserve">Não deve haver choque de horários: </w:t>
      </w:r>
    </w:p>
    <w:p w:rsidR="006944FF" w:rsidRPr="00864FA3" w:rsidRDefault="006944FF" w:rsidP="00734C9D">
      <w:pPr>
        <w:pStyle w:val="SemEspaamento"/>
        <w:numPr>
          <w:ilvl w:val="0"/>
          <w:numId w:val="35"/>
        </w:numPr>
        <w:spacing w:line="360" w:lineRule="auto"/>
        <w:ind w:left="1842"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De professores em turmas;</w:t>
      </w:r>
    </w:p>
    <w:p w:rsidR="006944FF" w:rsidRPr="00864FA3" w:rsidRDefault="006944FF" w:rsidP="00734C9D">
      <w:pPr>
        <w:pStyle w:val="SemEspaamento"/>
        <w:numPr>
          <w:ilvl w:val="0"/>
          <w:numId w:val="35"/>
        </w:numPr>
        <w:spacing w:line="360" w:lineRule="auto"/>
        <w:ind w:left="1842"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De aulas em salas ambientes;</w:t>
      </w:r>
    </w:p>
    <w:p w:rsidR="006944FF" w:rsidRPr="00864FA3" w:rsidRDefault="006944FF" w:rsidP="00734C9D">
      <w:pPr>
        <w:pStyle w:val="SemEspaamento"/>
        <w:numPr>
          <w:ilvl w:val="0"/>
          <w:numId w:val="35"/>
        </w:numPr>
        <w:spacing w:line="360" w:lineRule="auto"/>
        <w:ind w:left="1842"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De alunos em aulas (para instituições de ensino que adotam subdivisões de turmas em grupos).</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Não haver reingresso de aula de uma mesma disciplina no mesmo dia a não ser de forma consecutiva.</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Não haver aula vaga para qualquer turma. Se há menos aulas que o possível na grade, os alunos devem sair mais cedo.</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Não haver mais de duas aulas por disciplina, numa mesma série, em um mesmo dia.</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Não haver aulas de uma disciplina em dois dias consecutivos (exceto disciplinas de carga horária alta).</w:t>
      </w:r>
    </w:p>
    <w:p w:rsidR="006944FF" w:rsidRPr="00864FA3" w:rsidRDefault="006944FF" w:rsidP="00734C9D">
      <w:pPr>
        <w:pStyle w:val="SemEspaamento"/>
        <w:spacing w:line="360" w:lineRule="auto"/>
        <w:ind w:left="70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Na situação de restrições moderadas citam:</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Não haver aulas de uma disciplina na sexta-feira e também na segunda-feira.</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Não haver aulas duplas (geminadas) quebradas pelo recreio.</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Não ocorrer mais que três disciplinas por dia para cada turma.</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Não coincidir muitas aulas de disciplinas de uma mesma área em um mesmo dia.</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Prever substituições de professores sem necessidade de elaborar um novo horário.</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Garantir que nenhum professor tenha apenas uma aula em qualquer dia da semana.</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Garantir que nenhum professor tenha mais que cinco aulas consecutivas.</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Não haver "janelas" maiores que dois horários para qualquer professor.</w:t>
      </w:r>
    </w:p>
    <w:p w:rsidR="006944FF" w:rsidRPr="00864FA3" w:rsidRDefault="006944FF" w:rsidP="00734C9D">
      <w:pPr>
        <w:pStyle w:val="SemEspaamento"/>
        <w:numPr>
          <w:ilvl w:val="0"/>
          <w:numId w:val="36"/>
        </w:numPr>
        <w:spacing w:line="360" w:lineRule="auto"/>
        <w:ind w:left="1428" w:firstLine="709"/>
        <w:jc w:val="both"/>
        <w:rPr>
          <w:rFonts w:ascii="Times New Roman" w:eastAsia="Times New Roman" w:hAnsi="Times New Roman"/>
          <w:sz w:val="20"/>
          <w:szCs w:val="20"/>
          <w:lang w:eastAsia="pt-BR"/>
        </w:rPr>
      </w:pPr>
      <w:r w:rsidRPr="00864FA3">
        <w:rPr>
          <w:rFonts w:ascii="Times New Roman" w:eastAsia="Times New Roman" w:hAnsi="Times New Roman"/>
          <w:sz w:val="20"/>
          <w:szCs w:val="20"/>
          <w:lang w:eastAsia="pt-BR"/>
        </w:rPr>
        <w:t>Garantir horários de encontro por disciplina para os professores.</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PAIM e GREIS</w:t>
      </w:r>
      <w:r w:rsidR="00C43A58" w:rsidRPr="00864FA3">
        <w:rPr>
          <w:rFonts w:ascii="Times New Roman" w:hAnsi="Times New Roman"/>
          <w:sz w:val="24"/>
          <w:szCs w:val="24"/>
        </w:rPr>
        <w:t xml:space="preserve"> (</w:t>
      </w:r>
      <w:r w:rsidRPr="00864FA3">
        <w:rPr>
          <w:rFonts w:ascii="Times New Roman" w:hAnsi="Times New Roman"/>
          <w:sz w:val="24"/>
          <w:szCs w:val="24"/>
        </w:rPr>
        <w:t>2008b</w:t>
      </w:r>
      <w:r w:rsidR="00C43A58" w:rsidRPr="00864FA3">
        <w:rPr>
          <w:rFonts w:ascii="Times New Roman" w:hAnsi="Times New Roman"/>
          <w:sz w:val="24"/>
          <w:szCs w:val="24"/>
        </w:rPr>
        <w:t>)</w:t>
      </w:r>
      <w:r w:rsidRPr="00864FA3">
        <w:rPr>
          <w:rFonts w:ascii="Times New Roman" w:hAnsi="Times New Roman"/>
          <w:sz w:val="24"/>
          <w:szCs w:val="24"/>
        </w:rPr>
        <w:t xml:space="preserve"> descrevem que a literatura existente sobre o assunto tem apresentado uma grande série de variantes deste problema que se diferenciam pelo tipo de instituiç</w:t>
      </w:r>
      <w:bookmarkStart w:id="915" w:name="_Toc372226010"/>
      <w:r w:rsidRPr="00864FA3">
        <w:rPr>
          <w:rFonts w:ascii="Times New Roman" w:hAnsi="Times New Roman"/>
          <w:sz w:val="24"/>
          <w:szCs w:val="24"/>
        </w:rPr>
        <w:t>ão e pelos tipos de restrições.</w:t>
      </w:r>
    </w:p>
    <w:p w:rsidR="006944FF" w:rsidRDefault="006944FF" w:rsidP="00734C9D">
      <w:pPr>
        <w:pStyle w:val="SemEspaamento"/>
        <w:spacing w:line="360" w:lineRule="auto"/>
        <w:ind w:firstLine="709"/>
        <w:jc w:val="both"/>
        <w:rPr>
          <w:rFonts w:ascii="Times New Roman" w:hAnsi="Times New Roman"/>
          <w:b/>
          <w:sz w:val="24"/>
          <w:szCs w:val="24"/>
        </w:rPr>
      </w:pPr>
    </w:p>
    <w:p w:rsidR="00864FA3" w:rsidRPr="00864FA3" w:rsidRDefault="00864FA3" w:rsidP="00734C9D">
      <w:pPr>
        <w:pStyle w:val="SemEspaamento"/>
        <w:spacing w:line="360" w:lineRule="auto"/>
        <w:ind w:firstLine="709"/>
        <w:jc w:val="both"/>
        <w:rPr>
          <w:rFonts w:ascii="Times New Roman" w:hAnsi="Times New Roman"/>
          <w:b/>
          <w:sz w:val="24"/>
          <w:szCs w:val="24"/>
        </w:rPr>
      </w:pPr>
    </w:p>
    <w:p w:rsidR="006944FF" w:rsidRPr="00864FA3" w:rsidRDefault="006944FF" w:rsidP="00734C9D">
      <w:pPr>
        <w:pStyle w:val="SemEspaamento"/>
        <w:numPr>
          <w:ilvl w:val="1"/>
          <w:numId w:val="35"/>
        </w:numPr>
        <w:spacing w:line="360" w:lineRule="auto"/>
        <w:ind w:left="709" w:hanging="709"/>
        <w:jc w:val="both"/>
        <w:outlineLvl w:val="1"/>
        <w:rPr>
          <w:rFonts w:ascii="Times New Roman" w:hAnsi="Times New Roman"/>
          <w:b/>
          <w:sz w:val="24"/>
          <w:szCs w:val="24"/>
        </w:rPr>
      </w:pPr>
      <w:bookmarkStart w:id="916" w:name="_Toc373452643"/>
      <w:bookmarkStart w:id="917" w:name="_Toc374912032"/>
      <w:r w:rsidRPr="00864FA3">
        <w:rPr>
          <w:rFonts w:ascii="Times New Roman" w:hAnsi="Times New Roman"/>
          <w:b/>
          <w:sz w:val="24"/>
          <w:szCs w:val="24"/>
        </w:rPr>
        <w:lastRenderedPageBreak/>
        <w:t>O sistema</w:t>
      </w:r>
      <w:bookmarkEnd w:id="915"/>
      <w:bookmarkEnd w:id="916"/>
      <w:bookmarkEnd w:id="917"/>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 sistema </w:t>
      </w:r>
      <w:proofErr w:type="spellStart"/>
      <w:r w:rsidRPr="00864FA3">
        <w:rPr>
          <w:rFonts w:ascii="Times New Roman" w:hAnsi="Times New Roman"/>
          <w:sz w:val="24"/>
          <w:szCs w:val="24"/>
        </w:rPr>
        <w:t>Kairos</w:t>
      </w:r>
      <w:proofErr w:type="spellEnd"/>
      <w:r w:rsidRPr="00864FA3">
        <w:rPr>
          <w:rFonts w:ascii="Times New Roman" w:hAnsi="Times New Roman"/>
          <w:sz w:val="24"/>
          <w:szCs w:val="24"/>
        </w:rPr>
        <w:t xml:space="preserve"> é uma ferramenta desenvolvida para facilitar a criação de grades de horários para instituições de ensino. Com essa ferramenta é possível elaborar rapidamente grades de horários usando as informações fornecidas pelos professores dentro de suas preferências e restrições.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As instituições de ensino serão responsáveis por colher </w:t>
      </w:r>
      <w:proofErr w:type="gramStart"/>
      <w:r w:rsidRPr="00864FA3">
        <w:rPr>
          <w:rFonts w:ascii="Times New Roman" w:hAnsi="Times New Roman"/>
          <w:sz w:val="24"/>
          <w:szCs w:val="24"/>
        </w:rPr>
        <w:t>as</w:t>
      </w:r>
      <w:proofErr w:type="gramEnd"/>
      <w:r w:rsidRPr="00864FA3">
        <w:rPr>
          <w:rFonts w:ascii="Times New Roman" w:hAnsi="Times New Roman"/>
          <w:sz w:val="24"/>
          <w:szCs w:val="24"/>
        </w:rPr>
        <w:t xml:space="preserve"> informações dos professores para todas as disciplinas que irão ministrar. O responsável pela criação da grade deverá cadastrar os professores, turmas, disciplinas, turno e horários de acordo com as informações fornecidas.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 cadastro será feito uma única vez e poderá ser atualizado de acordo com a necessidade da instituição e do professor. Haverá ainda a possibilidade de exclusão de todas as informações caso o profissional </w:t>
      </w:r>
      <w:r w:rsidR="00E224A6" w:rsidRPr="00864FA3">
        <w:rPr>
          <w:rFonts w:ascii="Times New Roman" w:hAnsi="Times New Roman"/>
          <w:sz w:val="24"/>
          <w:szCs w:val="24"/>
        </w:rPr>
        <w:t>s</w:t>
      </w:r>
      <w:r w:rsidRPr="00864FA3">
        <w:rPr>
          <w:rFonts w:ascii="Times New Roman" w:hAnsi="Times New Roman"/>
          <w:sz w:val="24"/>
          <w:szCs w:val="24"/>
        </w:rPr>
        <w:t>e desligue da instituição.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 sistema </w:t>
      </w:r>
      <w:proofErr w:type="spellStart"/>
      <w:r w:rsidRPr="00864FA3">
        <w:rPr>
          <w:rFonts w:ascii="Times New Roman" w:hAnsi="Times New Roman"/>
          <w:sz w:val="24"/>
          <w:szCs w:val="24"/>
        </w:rPr>
        <w:t>Kairos</w:t>
      </w:r>
      <w:proofErr w:type="spellEnd"/>
      <w:r w:rsidRPr="00864FA3">
        <w:rPr>
          <w:rFonts w:ascii="Times New Roman" w:hAnsi="Times New Roman"/>
          <w:sz w:val="24"/>
          <w:szCs w:val="24"/>
        </w:rPr>
        <w:t xml:space="preserve"> é um </w:t>
      </w:r>
      <w:r w:rsidRPr="00864FA3">
        <w:rPr>
          <w:rFonts w:ascii="Times New Roman" w:hAnsi="Times New Roman"/>
          <w:i/>
          <w:sz w:val="24"/>
          <w:szCs w:val="24"/>
        </w:rPr>
        <w:t>software</w:t>
      </w:r>
      <w:r w:rsidRPr="00864FA3">
        <w:rPr>
          <w:rFonts w:ascii="Times New Roman" w:hAnsi="Times New Roman"/>
          <w:sz w:val="24"/>
          <w:szCs w:val="24"/>
        </w:rPr>
        <w:t xml:space="preserve"> proprietário e pode ser adquirido através da compra de licença de uso com período de utilização de acordo com o solicitado pelo cliente e descrito no contrato (ANEXO1- Modelo de contrato).</w:t>
      </w:r>
    </w:p>
    <w:p w:rsidR="006944FF" w:rsidRPr="00864FA3" w:rsidRDefault="006944FF" w:rsidP="00734C9D">
      <w:pPr>
        <w:pStyle w:val="SemEspaamento"/>
        <w:spacing w:line="360" w:lineRule="auto"/>
        <w:ind w:firstLine="709"/>
        <w:jc w:val="both"/>
        <w:rPr>
          <w:rFonts w:ascii="Times New Roman" w:hAnsi="Times New Roman"/>
          <w:sz w:val="24"/>
          <w:szCs w:val="24"/>
        </w:rPr>
      </w:pPr>
      <w:bookmarkStart w:id="918" w:name="_Toc372224214"/>
      <w:bookmarkStart w:id="919" w:name="_Toc372224515"/>
      <w:bookmarkStart w:id="920" w:name="_Toc372225102"/>
      <w:bookmarkStart w:id="921" w:name="_Toc372225213"/>
      <w:bookmarkStart w:id="922" w:name="_Toc372225251"/>
      <w:bookmarkStart w:id="923" w:name="_Toc372225290"/>
      <w:bookmarkStart w:id="924" w:name="_Toc372225328"/>
      <w:bookmarkStart w:id="925" w:name="_Toc372225367"/>
      <w:bookmarkStart w:id="926" w:name="_Toc372225405"/>
      <w:bookmarkStart w:id="927" w:name="_Toc372225444"/>
      <w:bookmarkStart w:id="928" w:name="_Toc372226011"/>
      <w:bookmarkStart w:id="929" w:name="_Toc372224215"/>
      <w:bookmarkStart w:id="930" w:name="_Toc372224516"/>
      <w:bookmarkStart w:id="931" w:name="_Toc372225103"/>
      <w:bookmarkStart w:id="932" w:name="_Toc372225214"/>
      <w:bookmarkStart w:id="933" w:name="_Toc372225252"/>
      <w:bookmarkStart w:id="934" w:name="_Toc372225291"/>
      <w:bookmarkStart w:id="935" w:name="_Toc372225329"/>
      <w:bookmarkStart w:id="936" w:name="_Toc372225368"/>
      <w:bookmarkStart w:id="937" w:name="_Toc372225406"/>
      <w:bookmarkStart w:id="938" w:name="_Toc372225445"/>
      <w:bookmarkStart w:id="939" w:name="_Toc372226012"/>
      <w:bookmarkStart w:id="940" w:name="_Toc372224216"/>
      <w:bookmarkStart w:id="941" w:name="_Toc372224517"/>
      <w:bookmarkStart w:id="942" w:name="_Toc372225104"/>
      <w:bookmarkStart w:id="943" w:name="_Toc372225215"/>
      <w:bookmarkStart w:id="944" w:name="_Toc372225253"/>
      <w:bookmarkStart w:id="945" w:name="_Toc372225292"/>
      <w:bookmarkStart w:id="946" w:name="_Toc372225330"/>
      <w:bookmarkStart w:id="947" w:name="_Toc372225369"/>
      <w:bookmarkStart w:id="948" w:name="_Toc372225407"/>
      <w:bookmarkStart w:id="949" w:name="_Toc372225446"/>
      <w:bookmarkStart w:id="950" w:name="_Toc372226013"/>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p>
    <w:p w:rsidR="006944FF" w:rsidRPr="00864FA3" w:rsidRDefault="006944FF" w:rsidP="00734C9D">
      <w:pPr>
        <w:pStyle w:val="SemEspaamento"/>
        <w:numPr>
          <w:ilvl w:val="0"/>
          <w:numId w:val="35"/>
        </w:numPr>
        <w:spacing w:line="360" w:lineRule="auto"/>
        <w:ind w:hanging="720"/>
        <w:jc w:val="both"/>
        <w:outlineLvl w:val="0"/>
        <w:rPr>
          <w:rFonts w:ascii="Times New Roman" w:eastAsia="Times New Roman" w:hAnsi="Times New Roman"/>
          <w:b/>
          <w:bCs/>
          <w:sz w:val="24"/>
          <w:szCs w:val="24"/>
        </w:rPr>
      </w:pPr>
      <w:r w:rsidRPr="00864FA3">
        <w:rPr>
          <w:rFonts w:ascii="Times New Roman" w:hAnsi="Times New Roman"/>
          <w:b/>
          <w:sz w:val="24"/>
          <w:szCs w:val="24"/>
        </w:rPr>
        <w:br w:type="page"/>
      </w:r>
      <w:bookmarkStart w:id="951" w:name="_Toc373452644"/>
      <w:bookmarkStart w:id="952" w:name="_Toc374912033"/>
      <w:r w:rsidRPr="00864FA3">
        <w:rPr>
          <w:rFonts w:ascii="Times New Roman" w:eastAsia="Times New Roman" w:hAnsi="Times New Roman"/>
          <w:b/>
          <w:bCs/>
          <w:sz w:val="24"/>
          <w:szCs w:val="24"/>
        </w:rPr>
        <w:lastRenderedPageBreak/>
        <w:t>DESENVOLVIMENTO</w:t>
      </w:r>
      <w:bookmarkEnd w:id="951"/>
      <w:bookmarkEnd w:id="952"/>
    </w:p>
    <w:p w:rsidR="006944FF" w:rsidRDefault="006944FF" w:rsidP="00734C9D">
      <w:pPr>
        <w:pStyle w:val="SemEspaamento"/>
        <w:spacing w:line="360" w:lineRule="auto"/>
        <w:ind w:firstLine="709"/>
        <w:jc w:val="both"/>
        <w:rPr>
          <w:rFonts w:ascii="Times New Roman" w:eastAsia="Times New Roman" w:hAnsi="Times New Roman"/>
          <w:b/>
          <w:bCs/>
          <w:sz w:val="24"/>
          <w:szCs w:val="24"/>
        </w:rPr>
      </w:pPr>
    </w:p>
    <w:p w:rsidR="00B65AFB" w:rsidRPr="00864FA3" w:rsidRDefault="00B65AFB" w:rsidP="00734C9D">
      <w:pPr>
        <w:pStyle w:val="SemEspaamento"/>
        <w:spacing w:line="360" w:lineRule="auto"/>
        <w:ind w:firstLine="709"/>
        <w:jc w:val="both"/>
        <w:rPr>
          <w:rFonts w:ascii="Times New Roman" w:eastAsia="Times New Roman" w:hAnsi="Times New Roman"/>
          <w:b/>
          <w:bCs/>
          <w:sz w:val="24"/>
          <w:szCs w:val="24"/>
        </w:rPr>
      </w:pPr>
    </w:p>
    <w:p w:rsidR="00B65AFB" w:rsidRPr="00864FA3" w:rsidRDefault="00B65AFB" w:rsidP="00B65AFB">
      <w:pPr>
        <w:pStyle w:val="SemEspaamento"/>
        <w:numPr>
          <w:ilvl w:val="1"/>
          <w:numId w:val="57"/>
        </w:numPr>
        <w:spacing w:line="360" w:lineRule="auto"/>
        <w:ind w:left="709" w:hanging="709"/>
        <w:jc w:val="both"/>
        <w:outlineLvl w:val="1"/>
        <w:rPr>
          <w:rFonts w:ascii="Times New Roman" w:hAnsi="Times New Roman"/>
          <w:b/>
          <w:sz w:val="24"/>
          <w:szCs w:val="24"/>
        </w:rPr>
      </w:pPr>
      <w:bookmarkStart w:id="953" w:name="_Toc373452647"/>
      <w:bookmarkStart w:id="954" w:name="_Toc374912034"/>
      <w:r w:rsidRPr="00864FA3">
        <w:rPr>
          <w:rFonts w:ascii="Times New Roman" w:hAnsi="Times New Roman"/>
          <w:b/>
          <w:sz w:val="24"/>
          <w:szCs w:val="24"/>
        </w:rPr>
        <w:t>Requisitos</w:t>
      </w:r>
      <w:bookmarkEnd w:id="953"/>
      <w:bookmarkEnd w:id="954"/>
      <w:r w:rsidRPr="00864FA3">
        <w:rPr>
          <w:rFonts w:ascii="Times New Roman" w:hAnsi="Times New Roman"/>
          <w:b/>
          <w:sz w:val="24"/>
          <w:szCs w:val="24"/>
        </w:rPr>
        <w:t xml:space="preserve"> </w:t>
      </w:r>
    </w:p>
    <w:p w:rsidR="00B65AFB" w:rsidRPr="00864FA3" w:rsidRDefault="00B65AFB" w:rsidP="00B65AFB">
      <w:pPr>
        <w:pStyle w:val="SemEspaamento"/>
        <w:spacing w:line="360" w:lineRule="auto"/>
        <w:ind w:firstLine="709"/>
        <w:jc w:val="both"/>
        <w:rPr>
          <w:rFonts w:ascii="Times New Roman" w:hAnsi="Times New Roman"/>
          <w:b/>
          <w:sz w:val="24"/>
          <w:szCs w:val="24"/>
        </w:rPr>
      </w:pPr>
    </w:p>
    <w:p w:rsidR="00B65AFB" w:rsidRPr="00864FA3" w:rsidRDefault="00B65AFB" w:rsidP="00B65AFB">
      <w:pPr>
        <w:pStyle w:val="SemEspaamento"/>
        <w:spacing w:line="360" w:lineRule="auto"/>
        <w:ind w:firstLine="709"/>
        <w:jc w:val="both"/>
        <w:rPr>
          <w:rFonts w:ascii="Times New Roman" w:hAnsi="Times New Roman"/>
          <w:b/>
          <w:sz w:val="24"/>
          <w:szCs w:val="24"/>
        </w:rPr>
      </w:pPr>
    </w:p>
    <w:p w:rsidR="00B65AFB" w:rsidRPr="00864FA3" w:rsidRDefault="00B65AFB" w:rsidP="00B65AFB">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Os requisitos foram levantados levando em consideração o problema de alocação de professores na grade horária das instituições de ensino.</w:t>
      </w:r>
    </w:p>
    <w:p w:rsidR="00B65AFB" w:rsidRPr="00864FA3" w:rsidRDefault="00B65AFB" w:rsidP="00B65AFB">
      <w:pPr>
        <w:pStyle w:val="SemEspaamento"/>
        <w:spacing w:line="360" w:lineRule="auto"/>
        <w:ind w:firstLine="709"/>
        <w:jc w:val="both"/>
        <w:rPr>
          <w:rFonts w:ascii="Times New Roman" w:hAnsi="Times New Roman"/>
          <w:sz w:val="24"/>
          <w:szCs w:val="24"/>
        </w:rPr>
      </w:pPr>
    </w:p>
    <w:p w:rsidR="00B65AFB" w:rsidRPr="00864FA3" w:rsidRDefault="00B65AFB" w:rsidP="00B65AFB">
      <w:pPr>
        <w:pStyle w:val="SemEspaamento"/>
        <w:spacing w:line="360" w:lineRule="auto"/>
        <w:ind w:firstLine="709"/>
        <w:jc w:val="both"/>
        <w:rPr>
          <w:rFonts w:ascii="Times New Roman" w:hAnsi="Times New Roman"/>
          <w:sz w:val="24"/>
          <w:szCs w:val="24"/>
        </w:rPr>
      </w:pPr>
    </w:p>
    <w:p w:rsidR="00B65AFB" w:rsidRPr="00864FA3" w:rsidRDefault="00B65AFB" w:rsidP="00B65AFB">
      <w:pPr>
        <w:pStyle w:val="PargrafodaLista"/>
        <w:numPr>
          <w:ilvl w:val="2"/>
          <w:numId w:val="57"/>
        </w:numPr>
        <w:shd w:val="clear" w:color="auto" w:fill="FFFFFF"/>
        <w:spacing w:after="0" w:line="360" w:lineRule="auto"/>
        <w:jc w:val="both"/>
        <w:outlineLvl w:val="2"/>
        <w:rPr>
          <w:rFonts w:ascii="Times New Roman" w:eastAsia="Times New Roman" w:hAnsi="Times New Roman"/>
          <w:b/>
          <w:sz w:val="24"/>
          <w:szCs w:val="24"/>
          <w:lang w:eastAsia="pt-BR"/>
        </w:rPr>
      </w:pPr>
      <w:bookmarkStart w:id="955" w:name="_Toc373452648"/>
      <w:bookmarkStart w:id="956" w:name="_Toc374912035"/>
      <w:r w:rsidRPr="00864FA3">
        <w:rPr>
          <w:rFonts w:ascii="Times New Roman" w:eastAsia="Times New Roman" w:hAnsi="Times New Roman"/>
          <w:b/>
          <w:sz w:val="24"/>
          <w:szCs w:val="24"/>
          <w:lang w:eastAsia="pt-BR"/>
        </w:rPr>
        <w:t>Requisitos Funcionais</w:t>
      </w:r>
      <w:bookmarkEnd w:id="955"/>
      <w:bookmarkEnd w:id="956"/>
    </w:p>
    <w:p w:rsidR="00B65AFB" w:rsidRPr="00864FA3" w:rsidRDefault="00B65AFB" w:rsidP="00B65AFB">
      <w:pPr>
        <w:shd w:val="clear" w:color="auto" w:fill="FFFFFF"/>
        <w:spacing w:after="0" w:line="360" w:lineRule="auto"/>
        <w:ind w:firstLine="709"/>
        <w:jc w:val="both"/>
        <w:rPr>
          <w:rFonts w:ascii="Times New Roman" w:eastAsia="Times New Roman" w:hAnsi="Times New Roman"/>
          <w:sz w:val="24"/>
          <w:szCs w:val="24"/>
          <w:lang w:eastAsia="pt-BR"/>
        </w:rPr>
      </w:pPr>
    </w:p>
    <w:p w:rsidR="00B65AFB" w:rsidRPr="00864FA3" w:rsidRDefault="00B65AFB" w:rsidP="00B65AFB">
      <w:pPr>
        <w:shd w:val="clear" w:color="auto" w:fill="FFFFFF"/>
        <w:spacing w:after="0" w:line="360" w:lineRule="auto"/>
        <w:ind w:firstLine="709"/>
        <w:jc w:val="both"/>
        <w:rPr>
          <w:rFonts w:ascii="Times New Roman" w:eastAsia="Times New Roman" w:hAnsi="Times New Roman"/>
          <w:sz w:val="24"/>
          <w:szCs w:val="24"/>
          <w:lang w:eastAsia="pt-BR"/>
        </w:rPr>
      </w:pPr>
    </w:p>
    <w:p w:rsidR="00B65AFB" w:rsidRPr="00864FA3" w:rsidRDefault="00B65AFB" w:rsidP="00B65AFB">
      <w:pPr>
        <w:pStyle w:val="PargrafodaLista"/>
        <w:numPr>
          <w:ilvl w:val="0"/>
          <w:numId w:val="59"/>
        </w:numPr>
        <w:shd w:val="clear" w:color="auto" w:fill="FFFFFF"/>
        <w:spacing w:after="0" w:line="360" w:lineRule="auto"/>
        <w:jc w:val="both"/>
        <w:rPr>
          <w:rFonts w:ascii="Times New Roman" w:eastAsia="Times New Roman" w:hAnsi="Times New Roman"/>
          <w:bCs/>
          <w:sz w:val="24"/>
          <w:szCs w:val="24"/>
          <w:lang w:eastAsia="pt-BR"/>
        </w:rPr>
      </w:pPr>
      <w:r w:rsidRPr="00864FA3">
        <w:rPr>
          <w:rFonts w:ascii="Times New Roman" w:eastAsia="Times New Roman" w:hAnsi="Times New Roman"/>
          <w:bCs/>
          <w:sz w:val="24"/>
          <w:szCs w:val="24"/>
          <w:lang w:eastAsia="pt-BR"/>
        </w:rPr>
        <w:t>O sistema deverá permitir o cadastro, alteração e consulta de professor, exibindo o nome, RG, e suas preferências em relação ao dia/turno e às disciplinas a ministrar.</w:t>
      </w:r>
    </w:p>
    <w:p w:rsidR="00B65AFB" w:rsidRPr="00864FA3" w:rsidRDefault="00B65AFB" w:rsidP="00B65AFB">
      <w:pPr>
        <w:pStyle w:val="PargrafodaLista"/>
        <w:numPr>
          <w:ilvl w:val="0"/>
          <w:numId w:val="59"/>
        </w:numPr>
        <w:shd w:val="clear" w:color="auto" w:fill="FFFFFF"/>
        <w:spacing w:after="0" w:line="360" w:lineRule="auto"/>
        <w:jc w:val="both"/>
        <w:rPr>
          <w:rFonts w:ascii="Times New Roman" w:eastAsia="Times New Roman" w:hAnsi="Times New Roman"/>
          <w:bCs/>
          <w:sz w:val="24"/>
          <w:szCs w:val="24"/>
          <w:lang w:eastAsia="pt-BR"/>
        </w:rPr>
      </w:pPr>
      <w:r w:rsidRPr="00864FA3">
        <w:rPr>
          <w:rFonts w:ascii="Times New Roman" w:eastAsia="Times New Roman" w:hAnsi="Times New Roman"/>
          <w:bCs/>
          <w:sz w:val="24"/>
          <w:szCs w:val="24"/>
          <w:lang w:eastAsia="pt-BR"/>
        </w:rPr>
        <w:t>O sistema deverá permitir o cadastro, alteração e consulta de cursos, exibindo o nome, quantidade de períodos, disciplinas e turmas de um período específico.</w:t>
      </w:r>
    </w:p>
    <w:p w:rsidR="00B65AFB" w:rsidRPr="00864FA3" w:rsidRDefault="00B65AFB" w:rsidP="00B65AFB">
      <w:pPr>
        <w:pStyle w:val="PargrafodaLista"/>
        <w:numPr>
          <w:ilvl w:val="0"/>
          <w:numId w:val="59"/>
        </w:numPr>
        <w:shd w:val="clear" w:color="auto" w:fill="FFFFFF"/>
        <w:spacing w:after="0" w:line="360" w:lineRule="auto"/>
        <w:jc w:val="both"/>
        <w:rPr>
          <w:rFonts w:ascii="Times New Roman" w:eastAsia="Times New Roman" w:hAnsi="Times New Roman"/>
          <w:bCs/>
          <w:sz w:val="24"/>
          <w:szCs w:val="24"/>
          <w:lang w:eastAsia="pt-BR"/>
        </w:rPr>
      </w:pPr>
      <w:r w:rsidRPr="00864FA3">
        <w:rPr>
          <w:rFonts w:ascii="Times New Roman" w:eastAsia="Times New Roman" w:hAnsi="Times New Roman"/>
          <w:bCs/>
          <w:sz w:val="24"/>
          <w:szCs w:val="24"/>
          <w:lang w:eastAsia="pt-BR"/>
        </w:rPr>
        <w:t>O sistema deverá permitir o cadastro, alteração e consulta de turnos, exibindo descrição de turnos, e horários do mesmo.</w:t>
      </w:r>
    </w:p>
    <w:p w:rsidR="00B65AFB" w:rsidRPr="00864FA3" w:rsidRDefault="00B65AFB" w:rsidP="00B65AFB">
      <w:pPr>
        <w:pStyle w:val="PargrafodaLista"/>
        <w:numPr>
          <w:ilvl w:val="0"/>
          <w:numId w:val="59"/>
        </w:numPr>
        <w:shd w:val="clear" w:color="auto" w:fill="FFFFFF"/>
        <w:spacing w:after="0" w:line="360" w:lineRule="auto"/>
        <w:jc w:val="both"/>
        <w:rPr>
          <w:rFonts w:ascii="Times New Roman" w:eastAsia="Times New Roman" w:hAnsi="Times New Roman"/>
          <w:bCs/>
          <w:sz w:val="24"/>
          <w:szCs w:val="24"/>
          <w:lang w:eastAsia="pt-BR"/>
        </w:rPr>
      </w:pPr>
      <w:r w:rsidRPr="00864FA3">
        <w:rPr>
          <w:rFonts w:ascii="Times New Roman" w:eastAsia="Times New Roman" w:hAnsi="Times New Roman"/>
          <w:bCs/>
          <w:sz w:val="24"/>
          <w:szCs w:val="24"/>
          <w:lang w:eastAsia="pt-BR"/>
        </w:rPr>
        <w:t>O sistema conterá uma conta de “administrador”, e somente esse administrador poderá alterar os cadastros dos professores, dos cursos e dos turnos. Deverá também haver um usuário “secretária”, que poderá consultar todos os dados cadastrados no sistema e gerar a grade horária.</w:t>
      </w:r>
    </w:p>
    <w:p w:rsidR="00B65AFB" w:rsidRPr="00864FA3" w:rsidRDefault="00B65AFB" w:rsidP="00B65AFB">
      <w:pPr>
        <w:shd w:val="clear" w:color="auto" w:fill="FFFFFF"/>
        <w:spacing w:after="0" w:line="360" w:lineRule="auto"/>
        <w:ind w:firstLine="709"/>
        <w:jc w:val="both"/>
        <w:rPr>
          <w:rFonts w:ascii="Times New Roman" w:eastAsia="Times New Roman" w:hAnsi="Times New Roman"/>
          <w:bCs/>
          <w:sz w:val="24"/>
          <w:szCs w:val="24"/>
          <w:lang w:eastAsia="pt-BR"/>
        </w:rPr>
      </w:pPr>
    </w:p>
    <w:p w:rsidR="00B65AFB" w:rsidRPr="00864FA3" w:rsidRDefault="00B65AFB" w:rsidP="00B65AFB">
      <w:pPr>
        <w:pStyle w:val="SemEspaamento"/>
        <w:spacing w:line="360" w:lineRule="auto"/>
        <w:jc w:val="both"/>
        <w:outlineLvl w:val="1"/>
        <w:rPr>
          <w:rFonts w:ascii="Times New Roman" w:eastAsia="Times New Roman" w:hAnsi="Times New Roman"/>
          <w:bCs/>
          <w:sz w:val="24"/>
          <w:szCs w:val="24"/>
          <w:lang w:eastAsia="pt-BR"/>
        </w:rPr>
      </w:pPr>
    </w:p>
    <w:p w:rsidR="00B65AFB" w:rsidRPr="00864FA3" w:rsidRDefault="00B65AFB" w:rsidP="00B65AFB">
      <w:pPr>
        <w:pStyle w:val="SemEspaamento"/>
        <w:numPr>
          <w:ilvl w:val="2"/>
          <w:numId w:val="61"/>
        </w:numPr>
        <w:spacing w:line="360" w:lineRule="auto"/>
        <w:jc w:val="both"/>
        <w:outlineLvl w:val="2"/>
        <w:rPr>
          <w:rFonts w:ascii="Times New Roman" w:hAnsi="Times New Roman"/>
          <w:b/>
          <w:sz w:val="24"/>
          <w:szCs w:val="24"/>
        </w:rPr>
      </w:pPr>
      <w:bookmarkStart w:id="957" w:name="_Toc373452649"/>
      <w:bookmarkStart w:id="958" w:name="_Toc374912036"/>
      <w:r w:rsidRPr="00864FA3">
        <w:rPr>
          <w:rFonts w:ascii="Times New Roman" w:hAnsi="Times New Roman"/>
          <w:b/>
          <w:sz w:val="24"/>
          <w:szCs w:val="24"/>
        </w:rPr>
        <w:t>Requisitos não funcionais</w:t>
      </w:r>
      <w:bookmarkEnd w:id="957"/>
      <w:bookmarkEnd w:id="958"/>
    </w:p>
    <w:p w:rsidR="00B65AFB" w:rsidRPr="00864FA3" w:rsidRDefault="00B65AFB" w:rsidP="00B65AFB">
      <w:pPr>
        <w:pStyle w:val="SemEspaamento"/>
        <w:spacing w:line="360" w:lineRule="auto"/>
        <w:ind w:left="709"/>
        <w:jc w:val="both"/>
        <w:outlineLvl w:val="1"/>
        <w:rPr>
          <w:rFonts w:ascii="Times New Roman" w:hAnsi="Times New Roman"/>
          <w:b/>
          <w:sz w:val="24"/>
          <w:szCs w:val="24"/>
        </w:rPr>
      </w:pPr>
    </w:p>
    <w:p w:rsidR="00B65AFB" w:rsidRPr="00864FA3" w:rsidRDefault="00B65AFB" w:rsidP="00B65AFB">
      <w:pPr>
        <w:shd w:val="clear" w:color="auto" w:fill="FFFFFF"/>
        <w:spacing w:after="0" w:line="360" w:lineRule="auto"/>
        <w:ind w:firstLine="709"/>
        <w:jc w:val="both"/>
        <w:rPr>
          <w:rFonts w:ascii="Times New Roman" w:hAnsi="Times New Roman"/>
          <w:b/>
          <w:sz w:val="24"/>
          <w:szCs w:val="24"/>
        </w:rPr>
      </w:pPr>
    </w:p>
    <w:p w:rsidR="00B65AFB" w:rsidRPr="00864FA3" w:rsidRDefault="00B65AFB" w:rsidP="00B65AFB">
      <w:pPr>
        <w:pStyle w:val="PargrafodaLista"/>
        <w:numPr>
          <w:ilvl w:val="0"/>
          <w:numId w:val="60"/>
        </w:numPr>
        <w:shd w:val="clear" w:color="auto" w:fill="FFFFFF"/>
        <w:spacing w:after="0" w:line="360" w:lineRule="auto"/>
        <w:jc w:val="both"/>
        <w:rPr>
          <w:rFonts w:ascii="Times New Roman" w:eastAsia="Times New Roman" w:hAnsi="Times New Roman"/>
          <w:bCs/>
          <w:sz w:val="24"/>
          <w:szCs w:val="24"/>
          <w:lang w:eastAsia="pt-BR"/>
        </w:rPr>
      </w:pPr>
      <w:r w:rsidRPr="00864FA3">
        <w:rPr>
          <w:rFonts w:ascii="Times New Roman" w:eastAsia="Times New Roman" w:hAnsi="Times New Roman"/>
          <w:bCs/>
          <w:sz w:val="24"/>
          <w:szCs w:val="24"/>
          <w:lang w:eastAsia="pt-BR"/>
        </w:rPr>
        <w:t>A interface com o usuário é de vital importância para o sucesso do sistema. No intuito de tornar o sistema intuitivo para que não haja problemas em sua utilização, as telas possuem poucos elementos, exibindo somente o estritamente necessário para o funcionamento.</w:t>
      </w:r>
    </w:p>
    <w:p w:rsidR="00B65AFB" w:rsidRPr="00864FA3" w:rsidRDefault="00B65AFB" w:rsidP="00B65AFB">
      <w:pPr>
        <w:pStyle w:val="PargrafodaLista"/>
        <w:numPr>
          <w:ilvl w:val="0"/>
          <w:numId w:val="60"/>
        </w:numPr>
        <w:shd w:val="clear" w:color="auto" w:fill="FFFFFF"/>
        <w:spacing w:after="0" w:line="360" w:lineRule="auto"/>
        <w:jc w:val="both"/>
        <w:rPr>
          <w:rFonts w:ascii="Times New Roman" w:eastAsia="Times New Roman" w:hAnsi="Times New Roman"/>
          <w:bCs/>
          <w:sz w:val="24"/>
          <w:szCs w:val="24"/>
          <w:lang w:eastAsia="pt-BR"/>
        </w:rPr>
      </w:pPr>
      <w:r w:rsidRPr="00864FA3">
        <w:rPr>
          <w:rFonts w:ascii="Times New Roman" w:eastAsia="Times New Roman" w:hAnsi="Times New Roman"/>
          <w:bCs/>
          <w:sz w:val="24"/>
          <w:szCs w:val="24"/>
          <w:lang w:eastAsia="pt-BR"/>
        </w:rPr>
        <w:lastRenderedPageBreak/>
        <w:t xml:space="preserve">Embora não seja um requisito essencial ao sistema, dado que idealmente o sistema seria usado somente uma vez por período acadêmico, deve ser considerada por corresponder a um fator de qualidade de </w:t>
      </w:r>
      <w:r w:rsidRPr="00864FA3">
        <w:rPr>
          <w:rFonts w:ascii="Times New Roman" w:eastAsia="Times New Roman" w:hAnsi="Times New Roman"/>
          <w:bCs/>
          <w:i/>
          <w:sz w:val="24"/>
          <w:szCs w:val="24"/>
          <w:lang w:eastAsia="pt-BR"/>
        </w:rPr>
        <w:t>software</w:t>
      </w:r>
      <w:r w:rsidRPr="00864FA3">
        <w:rPr>
          <w:rFonts w:ascii="Times New Roman" w:eastAsia="Times New Roman" w:hAnsi="Times New Roman"/>
          <w:bCs/>
          <w:sz w:val="24"/>
          <w:szCs w:val="24"/>
          <w:lang w:eastAsia="pt-BR"/>
        </w:rPr>
        <w:t xml:space="preserve">. Dessa forma o sistema conterá </w:t>
      </w:r>
      <w:proofErr w:type="gramStart"/>
      <w:r w:rsidRPr="00864FA3">
        <w:rPr>
          <w:rFonts w:ascii="Times New Roman" w:eastAsia="Times New Roman" w:hAnsi="Times New Roman"/>
          <w:bCs/>
          <w:sz w:val="24"/>
          <w:szCs w:val="24"/>
          <w:lang w:eastAsia="pt-BR"/>
        </w:rPr>
        <w:t>otimizações</w:t>
      </w:r>
      <w:proofErr w:type="gramEnd"/>
      <w:r w:rsidRPr="00864FA3">
        <w:rPr>
          <w:rFonts w:ascii="Times New Roman" w:eastAsia="Times New Roman" w:hAnsi="Times New Roman"/>
          <w:bCs/>
          <w:sz w:val="24"/>
          <w:szCs w:val="24"/>
          <w:lang w:eastAsia="pt-BR"/>
        </w:rPr>
        <w:t xml:space="preserve"> internas para funcionamento eficaz</w:t>
      </w:r>
      <w:r w:rsidR="0088457A">
        <w:rPr>
          <w:rFonts w:ascii="Times New Roman" w:eastAsia="Times New Roman" w:hAnsi="Times New Roman"/>
          <w:bCs/>
          <w:sz w:val="24"/>
          <w:szCs w:val="24"/>
          <w:lang w:eastAsia="pt-BR"/>
        </w:rPr>
        <w:t>, baseadas em testes de esforço para garantir sua melhoria</w:t>
      </w:r>
      <w:r w:rsidRPr="00864FA3">
        <w:rPr>
          <w:rFonts w:ascii="Times New Roman" w:eastAsia="Times New Roman" w:hAnsi="Times New Roman"/>
          <w:bCs/>
          <w:sz w:val="24"/>
          <w:szCs w:val="24"/>
          <w:lang w:eastAsia="pt-BR"/>
        </w:rPr>
        <w:t>.</w:t>
      </w:r>
    </w:p>
    <w:p w:rsidR="00B65AFB" w:rsidRPr="00864FA3" w:rsidRDefault="00B65AFB" w:rsidP="00B65AFB">
      <w:pPr>
        <w:pStyle w:val="PargrafodaLista"/>
        <w:numPr>
          <w:ilvl w:val="0"/>
          <w:numId w:val="60"/>
        </w:numPr>
        <w:shd w:val="clear" w:color="auto" w:fill="FFFFFF"/>
        <w:spacing w:after="0" w:line="360" w:lineRule="auto"/>
        <w:jc w:val="both"/>
        <w:rPr>
          <w:rFonts w:ascii="Times New Roman" w:eastAsia="Times New Roman" w:hAnsi="Times New Roman"/>
          <w:bCs/>
          <w:sz w:val="24"/>
          <w:szCs w:val="24"/>
          <w:lang w:eastAsia="pt-BR"/>
        </w:rPr>
      </w:pPr>
      <w:r w:rsidRPr="00864FA3">
        <w:rPr>
          <w:rFonts w:ascii="Times New Roman" w:eastAsia="Times New Roman" w:hAnsi="Times New Roman"/>
          <w:bCs/>
          <w:sz w:val="24"/>
          <w:szCs w:val="24"/>
          <w:lang w:eastAsia="pt-BR"/>
        </w:rPr>
        <w:t xml:space="preserve">Por ser um sistema cliente o aplicativo não dará opção para que os próprios professores alterem seus dados, ficando isso a cargo de uma versão </w:t>
      </w:r>
      <w:r w:rsidRPr="00864FA3">
        <w:rPr>
          <w:rFonts w:ascii="Times New Roman" w:eastAsia="Times New Roman" w:hAnsi="Times New Roman"/>
          <w:bCs/>
          <w:i/>
          <w:sz w:val="24"/>
          <w:szCs w:val="24"/>
          <w:lang w:eastAsia="pt-BR"/>
        </w:rPr>
        <w:t>intraweb</w:t>
      </w:r>
      <w:r w:rsidRPr="00864FA3">
        <w:rPr>
          <w:rFonts w:ascii="Times New Roman" w:eastAsia="Times New Roman" w:hAnsi="Times New Roman"/>
          <w:bCs/>
          <w:sz w:val="24"/>
          <w:szCs w:val="24"/>
          <w:lang w:eastAsia="pt-BR"/>
        </w:rPr>
        <w:t xml:space="preserve"> futura, não sendo o foco da versão à qual esse documento se propõe.</w:t>
      </w:r>
    </w:p>
    <w:p w:rsidR="006944FF" w:rsidRDefault="006944FF" w:rsidP="00734C9D">
      <w:pPr>
        <w:pStyle w:val="SemEspaamento"/>
        <w:spacing w:line="360" w:lineRule="auto"/>
        <w:ind w:firstLine="709"/>
        <w:jc w:val="both"/>
        <w:rPr>
          <w:rFonts w:ascii="Times New Roman" w:eastAsia="Times New Roman" w:hAnsi="Times New Roman"/>
          <w:b/>
          <w:bCs/>
          <w:sz w:val="24"/>
          <w:szCs w:val="24"/>
        </w:rPr>
      </w:pPr>
    </w:p>
    <w:p w:rsidR="00B65AFB" w:rsidRDefault="00B65AFB">
      <w:pPr>
        <w:spacing w:after="0" w:line="240" w:lineRule="auto"/>
        <w:rPr>
          <w:rFonts w:ascii="Times New Roman" w:eastAsia="Times New Roman" w:hAnsi="Times New Roman"/>
          <w:b/>
          <w:bCs/>
          <w:sz w:val="24"/>
          <w:szCs w:val="24"/>
        </w:rPr>
      </w:pPr>
      <w:r>
        <w:rPr>
          <w:rFonts w:ascii="Times New Roman" w:eastAsia="Times New Roman" w:hAnsi="Times New Roman"/>
          <w:b/>
          <w:bCs/>
          <w:sz w:val="24"/>
          <w:szCs w:val="24"/>
        </w:rPr>
        <w:br w:type="page"/>
      </w:r>
    </w:p>
    <w:p w:rsidR="00B65AFB" w:rsidRPr="00864FA3" w:rsidRDefault="00B65AFB" w:rsidP="00B65AFB">
      <w:pPr>
        <w:pStyle w:val="SemEspaamento"/>
        <w:numPr>
          <w:ilvl w:val="1"/>
          <w:numId w:val="57"/>
        </w:numPr>
        <w:spacing w:line="360" w:lineRule="auto"/>
        <w:ind w:left="709" w:hanging="709"/>
        <w:jc w:val="both"/>
        <w:outlineLvl w:val="1"/>
        <w:rPr>
          <w:rFonts w:ascii="Times New Roman" w:hAnsi="Times New Roman"/>
          <w:b/>
          <w:sz w:val="24"/>
          <w:szCs w:val="24"/>
        </w:rPr>
      </w:pPr>
      <w:bookmarkStart w:id="959" w:name="_Toc373452646"/>
      <w:bookmarkStart w:id="960" w:name="_Toc374912037"/>
      <w:r w:rsidRPr="00864FA3">
        <w:rPr>
          <w:rFonts w:ascii="Times New Roman" w:hAnsi="Times New Roman"/>
          <w:b/>
          <w:sz w:val="24"/>
          <w:szCs w:val="24"/>
        </w:rPr>
        <w:lastRenderedPageBreak/>
        <w:t>Modelo de Entidade e Relacionamento</w:t>
      </w:r>
      <w:bookmarkEnd w:id="959"/>
      <w:bookmarkEnd w:id="960"/>
    </w:p>
    <w:p w:rsidR="00B65AFB" w:rsidRPr="00864FA3" w:rsidRDefault="00B65AFB" w:rsidP="00B65AFB">
      <w:pPr>
        <w:pStyle w:val="SemEspaamento"/>
        <w:spacing w:line="360" w:lineRule="auto"/>
        <w:ind w:firstLine="709"/>
        <w:jc w:val="both"/>
        <w:rPr>
          <w:rFonts w:ascii="Times New Roman" w:hAnsi="Times New Roman"/>
          <w:b/>
          <w:color w:val="FF0000"/>
          <w:sz w:val="24"/>
          <w:szCs w:val="24"/>
        </w:rPr>
      </w:pPr>
    </w:p>
    <w:p w:rsidR="00B65AFB" w:rsidRPr="00864FA3" w:rsidRDefault="00B65AFB" w:rsidP="00B65AFB">
      <w:pPr>
        <w:pStyle w:val="SemEspaamento"/>
        <w:spacing w:line="360" w:lineRule="auto"/>
        <w:ind w:firstLine="709"/>
        <w:jc w:val="both"/>
        <w:rPr>
          <w:rFonts w:ascii="Times New Roman" w:hAnsi="Times New Roman"/>
          <w:b/>
          <w:color w:val="FF0000"/>
          <w:sz w:val="24"/>
          <w:szCs w:val="24"/>
        </w:rPr>
      </w:pPr>
    </w:p>
    <w:p w:rsidR="00B65AFB" w:rsidRPr="00864FA3" w:rsidRDefault="00B65AFB" w:rsidP="00B65AFB">
      <w:pPr>
        <w:pStyle w:val="SemEspaamento"/>
        <w:spacing w:line="360" w:lineRule="auto"/>
        <w:ind w:firstLine="709"/>
        <w:jc w:val="both"/>
        <w:rPr>
          <w:rFonts w:ascii="Times New Roman" w:eastAsia="Times New Roman" w:hAnsi="Times New Roman"/>
          <w:bCs/>
          <w:sz w:val="24"/>
          <w:szCs w:val="24"/>
          <w:lang w:eastAsia="pt-BR"/>
        </w:rPr>
      </w:pPr>
      <w:r w:rsidRPr="00864FA3">
        <w:rPr>
          <w:rFonts w:ascii="Times New Roman" w:eastAsia="Times New Roman" w:hAnsi="Times New Roman"/>
          <w:bCs/>
          <w:sz w:val="24"/>
          <w:szCs w:val="24"/>
          <w:lang w:eastAsia="pt-BR"/>
        </w:rPr>
        <w:t>Na figura 12, é possível visualizar o Modelo de Entidade e Relacionamento.</w:t>
      </w:r>
    </w:p>
    <w:p w:rsidR="00B65AFB" w:rsidRPr="00864FA3" w:rsidRDefault="00B65AFB" w:rsidP="00B65AFB">
      <w:pPr>
        <w:pStyle w:val="SemEspaamento"/>
        <w:keepNext/>
        <w:spacing w:line="360" w:lineRule="auto"/>
        <w:jc w:val="center"/>
        <w:rPr>
          <w:rFonts w:ascii="Times New Roman" w:hAnsi="Times New Roman"/>
        </w:rPr>
      </w:pPr>
      <w:r>
        <w:rPr>
          <w:rFonts w:ascii="Times New Roman" w:hAnsi="Times New Roman"/>
          <w:noProof/>
          <w:lang w:eastAsia="pt-BR"/>
        </w:rPr>
        <w:drawing>
          <wp:inline distT="0" distB="0" distL="0" distR="0">
            <wp:extent cx="7088728" cy="3283078"/>
            <wp:effectExtent l="0" t="1905000" r="0" b="1879472"/>
            <wp:docPr id="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rot="16200000">
                      <a:off x="0" y="0"/>
                      <a:ext cx="7099809" cy="3288210"/>
                    </a:xfrm>
                    <a:prstGeom prst="rect">
                      <a:avLst/>
                    </a:prstGeom>
                    <a:noFill/>
                    <a:ln w="9525">
                      <a:noFill/>
                      <a:miter lim="800000"/>
                      <a:headEnd/>
                      <a:tailEnd/>
                    </a:ln>
                  </pic:spPr>
                </pic:pic>
              </a:graphicData>
            </a:graphic>
          </wp:inline>
        </w:drawing>
      </w:r>
    </w:p>
    <w:p w:rsidR="00B65AFB" w:rsidRPr="00864FA3" w:rsidRDefault="00B65AFB" w:rsidP="00B65AFB">
      <w:pPr>
        <w:pStyle w:val="Legenda"/>
        <w:spacing w:line="360" w:lineRule="auto"/>
        <w:jc w:val="center"/>
        <w:rPr>
          <w:rFonts w:ascii="Times New Roman" w:hAnsi="Times New Roman"/>
          <w:b w:val="0"/>
          <w:color w:val="auto"/>
          <w:sz w:val="20"/>
          <w:szCs w:val="20"/>
        </w:rPr>
      </w:pPr>
      <w:bookmarkStart w:id="961" w:name="_Toc374447978"/>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12</w:t>
      </w:r>
      <w:r w:rsidR="00766438" w:rsidRPr="00864FA3">
        <w:rPr>
          <w:rFonts w:ascii="Times New Roman" w:hAnsi="Times New Roman"/>
          <w:b w:val="0"/>
          <w:color w:val="auto"/>
          <w:sz w:val="20"/>
          <w:szCs w:val="20"/>
        </w:rPr>
        <w:fldChar w:fldCharType="end"/>
      </w:r>
      <w:r w:rsidRPr="00864FA3">
        <w:rPr>
          <w:rFonts w:ascii="Times New Roman" w:hAnsi="Times New Roman"/>
          <w:b w:val="0"/>
          <w:color w:val="auto"/>
          <w:sz w:val="20"/>
          <w:szCs w:val="20"/>
        </w:rPr>
        <w:t xml:space="preserve"> - Modelo de Entidade Relacionamento</w:t>
      </w:r>
      <w:bookmarkEnd w:id="961"/>
    </w:p>
    <w:p w:rsidR="00B65AFB" w:rsidRDefault="00B65AFB" w:rsidP="00B65AFB">
      <w:pPr>
        <w:pStyle w:val="SemEspaamento"/>
        <w:spacing w:line="360" w:lineRule="auto"/>
        <w:jc w:val="center"/>
        <w:rPr>
          <w:rFonts w:ascii="Times New Roman" w:hAnsi="Times New Roman"/>
          <w:sz w:val="24"/>
          <w:szCs w:val="24"/>
        </w:rPr>
      </w:pPr>
      <w:r w:rsidRPr="00864FA3">
        <w:rPr>
          <w:rFonts w:ascii="Times New Roman" w:hAnsi="Times New Roman"/>
          <w:sz w:val="24"/>
          <w:szCs w:val="24"/>
        </w:rPr>
        <w:t>(FONTE: do autor)</w:t>
      </w:r>
    </w:p>
    <w:p w:rsidR="00802AFB" w:rsidRPr="00864FA3" w:rsidRDefault="00E224A6" w:rsidP="00734C9D">
      <w:pPr>
        <w:pStyle w:val="SemEspaamento"/>
        <w:numPr>
          <w:ilvl w:val="1"/>
          <w:numId w:val="57"/>
        </w:numPr>
        <w:spacing w:line="360" w:lineRule="auto"/>
        <w:ind w:left="851" w:hanging="851"/>
        <w:jc w:val="both"/>
        <w:outlineLvl w:val="1"/>
        <w:rPr>
          <w:rFonts w:ascii="Times New Roman" w:hAnsi="Times New Roman"/>
          <w:b/>
          <w:sz w:val="24"/>
          <w:szCs w:val="24"/>
        </w:rPr>
      </w:pPr>
      <w:bookmarkStart w:id="962" w:name="_Toc373452645"/>
      <w:bookmarkStart w:id="963" w:name="_Toc374912038"/>
      <w:r w:rsidRPr="00864FA3">
        <w:rPr>
          <w:rFonts w:ascii="Times New Roman" w:hAnsi="Times New Roman"/>
          <w:b/>
          <w:sz w:val="24"/>
          <w:szCs w:val="24"/>
        </w:rPr>
        <w:lastRenderedPageBreak/>
        <w:t>Dicionário de Dados</w:t>
      </w:r>
      <w:bookmarkEnd w:id="962"/>
      <w:bookmarkEnd w:id="963"/>
    </w:p>
    <w:p w:rsidR="00802AFB" w:rsidRPr="00864FA3" w:rsidRDefault="00802AFB" w:rsidP="00734C9D">
      <w:pPr>
        <w:pStyle w:val="SemEspaamento"/>
        <w:spacing w:line="360" w:lineRule="auto"/>
        <w:ind w:firstLine="360"/>
        <w:jc w:val="both"/>
        <w:rPr>
          <w:rFonts w:ascii="Times New Roman" w:hAnsi="Times New Roman"/>
          <w:b/>
          <w:sz w:val="24"/>
          <w:szCs w:val="24"/>
        </w:rPr>
      </w:pPr>
    </w:p>
    <w:p w:rsidR="00514A0C" w:rsidRPr="00864FA3" w:rsidRDefault="00514A0C" w:rsidP="00734C9D">
      <w:pPr>
        <w:pStyle w:val="SemEspaamento"/>
        <w:spacing w:line="360" w:lineRule="auto"/>
        <w:ind w:firstLine="360"/>
        <w:jc w:val="both"/>
        <w:rPr>
          <w:rFonts w:ascii="Times New Roman" w:hAnsi="Times New Roman"/>
          <w:b/>
          <w:sz w:val="24"/>
          <w:szCs w:val="24"/>
        </w:rPr>
      </w:pPr>
    </w:p>
    <w:p w:rsidR="006944FF" w:rsidRPr="00864FA3" w:rsidRDefault="006944FF" w:rsidP="00734C9D">
      <w:pPr>
        <w:spacing w:line="360" w:lineRule="auto"/>
        <w:ind w:firstLine="709"/>
        <w:jc w:val="both"/>
        <w:rPr>
          <w:rFonts w:ascii="Times New Roman" w:hAnsi="Times New Roman"/>
          <w:sz w:val="24"/>
          <w:szCs w:val="24"/>
        </w:rPr>
      </w:pPr>
      <w:r w:rsidRPr="00864FA3">
        <w:rPr>
          <w:rFonts w:ascii="Times New Roman" w:hAnsi="Times New Roman"/>
          <w:sz w:val="24"/>
          <w:szCs w:val="24"/>
          <w:lang w:eastAsia="pt-BR"/>
        </w:rPr>
        <w:t xml:space="preserve">Abaixo, pode ser analisado o </w:t>
      </w:r>
      <w:r w:rsidR="00E224A6" w:rsidRPr="00864FA3">
        <w:rPr>
          <w:rFonts w:ascii="Times New Roman" w:hAnsi="Times New Roman"/>
          <w:sz w:val="24"/>
          <w:szCs w:val="24"/>
          <w:lang w:eastAsia="pt-BR"/>
        </w:rPr>
        <w:t>dicionário de dados</w:t>
      </w:r>
      <w:r w:rsidRPr="00864FA3">
        <w:rPr>
          <w:rFonts w:ascii="Times New Roman" w:hAnsi="Times New Roman"/>
          <w:sz w:val="24"/>
          <w:szCs w:val="24"/>
          <w:lang w:eastAsia="pt-BR"/>
        </w:rPr>
        <w:t xml:space="preserve"> do projeto </w:t>
      </w:r>
      <w:proofErr w:type="spellStart"/>
      <w:r w:rsidR="00514A0C" w:rsidRPr="00864FA3">
        <w:rPr>
          <w:rFonts w:ascii="Times New Roman" w:hAnsi="Times New Roman"/>
          <w:sz w:val="24"/>
          <w:szCs w:val="24"/>
        </w:rPr>
        <w:t>Kairos</w:t>
      </w:r>
      <w:proofErr w:type="spellEnd"/>
      <w:r w:rsidR="00514A0C" w:rsidRPr="00864FA3">
        <w:rPr>
          <w:rFonts w:ascii="Times New Roman" w:hAnsi="Times New Roman"/>
          <w:sz w:val="24"/>
          <w:szCs w:val="24"/>
        </w:rPr>
        <w:t>.</w:t>
      </w:r>
    </w:p>
    <w:p w:rsidR="0065180C" w:rsidRPr="00864FA3" w:rsidRDefault="0065180C" w:rsidP="00734C9D">
      <w:pPr>
        <w:spacing w:line="360" w:lineRule="auto"/>
        <w:ind w:firstLine="709"/>
        <w:jc w:val="both"/>
        <w:rPr>
          <w:rFonts w:ascii="Times New Roman" w:hAnsi="Times New Roman"/>
          <w:sz w:val="24"/>
          <w:szCs w:val="24"/>
        </w:rPr>
      </w:pPr>
    </w:p>
    <w:tbl>
      <w:tblPr>
        <w:tblW w:w="9151" w:type="dxa"/>
        <w:tblInd w:w="60" w:type="dxa"/>
        <w:tblCellMar>
          <w:left w:w="70" w:type="dxa"/>
          <w:right w:w="70" w:type="dxa"/>
        </w:tblCellMar>
        <w:tblLook w:val="04A0"/>
      </w:tblPr>
      <w:tblGrid>
        <w:gridCol w:w="2032"/>
        <w:gridCol w:w="1541"/>
        <w:gridCol w:w="1418"/>
        <w:gridCol w:w="927"/>
        <w:gridCol w:w="1426"/>
        <w:gridCol w:w="1807"/>
      </w:tblGrid>
      <w:tr w:rsidR="00514A0C" w:rsidRPr="00864FA3" w:rsidTr="00D8580D">
        <w:trPr>
          <w:trHeight w:val="315"/>
        </w:trPr>
        <w:tc>
          <w:tcPr>
            <w:tcW w:w="9151" w:type="dxa"/>
            <w:gridSpan w:val="6"/>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b/>
                <w:color w:val="000000"/>
                <w:sz w:val="24"/>
                <w:szCs w:val="24"/>
                <w:lang w:eastAsia="pt-BR"/>
              </w:rPr>
            </w:pPr>
            <w:r w:rsidRPr="00864FA3">
              <w:rPr>
                <w:rFonts w:ascii="Times New Roman" w:eastAsia="Times New Roman" w:hAnsi="Times New Roman"/>
                <w:b/>
                <w:color w:val="000000"/>
                <w:sz w:val="24"/>
                <w:szCs w:val="24"/>
                <w:lang w:eastAsia="pt-BR"/>
              </w:rPr>
              <w:t xml:space="preserve">Entidade: </w:t>
            </w:r>
            <w:proofErr w:type="spellStart"/>
            <w:r w:rsidRPr="00864FA3">
              <w:rPr>
                <w:rFonts w:ascii="Times New Roman" w:eastAsia="Times New Roman" w:hAnsi="Times New Roman"/>
                <w:b/>
                <w:color w:val="000000"/>
                <w:sz w:val="24"/>
                <w:szCs w:val="24"/>
                <w:lang w:eastAsia="pt-BR"/>
              </w:rPr>
              <w:t>Admin</w:t>
            </w:r>
            <w:proofErr w:type="spellEnd"/>
          </w:p>
        </w:tc>
      </w:tr>
      <w:tr w:rsidR="00225CB1" w:rsidRPr="00864FA3" w:rsidTr="00D8580D">
        <w:trPr>
          <w:trHeight w:val="315"/>
        </w:trPr>
        <w:tc>
          <w:tcPr>
            <w:tcW w:w="9151" w:type="dxa"/>
            <w:gridSpan w:val="6"/>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225CB1" w:rsidRPr="00225CB1" w:rsidRDefault="00225CB1" w:rsidP="00734C9D">
            <w:pPr>
              <w:spacing w:after="0" w:line="360" w:lineRule="auto"/>
              <w:jc w:val="both"/>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Descrição: Estrutura que armazena as senhas dos usuários do sistema</w:t>
            </w:r>
          </w:p>
        </w:tc>
      </w:tr>
      <w:tr w:rsidR="00396061" w:rsidRPr="00864FA3" w:rsidTr="00396061">
        <w:trPr>
          <w:trHeight w:val="630"/>
        </w:trPr>
        <w:tc>
          <w:tcPr>
            <w:tcW w:w="2032" w:type="dxa"/>
            <w:tcBorders>
              <w:top w:val="nil"/>
              <w:left w:val="single" w:sz="8" w:space="0" w:color="auto"/>
              <w:bottom w:val="single" w:sz="4" w:space="0" w:color="auto"/>
              <w:right w:val="single" w:sz="4"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Atributo</w:t>
            </w:r>
          </w:p>
        </w:tc>
        <w:tc>
          <w:tcPr>
            <w:tcW w:w="1541" w:type="dxa"/>
            <w:tcBorders>
              <w:top w:val="nil"/>
              <w:left w:val="nil"/>
              <w:bottom w:val="single" w:sz="4" w:space="0" w:color="auto"/>
              <w:right w:val="single" w:sz="4"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Classe</w:t>
            </w:r>
          </w:p>
        </w:tc>
        <w:tc>
          <w:tcPr>
            <w:tcW w:w="1418" w:type="dxa"/>
            <w:tcBorders>
              <w:top w:val="nil"/>
              <w:left w:val="nil"/>
              <w:bottom w:val="single" w:sz="4" w:space="0" w:color="auto"/>
              <w:right w:val="single" w:sz="4" w:space="0" w:color="auto"/>
            </w:tcBorders>
            <w:shd w:val="clear" w:color="000000" w:fill="000000"/>
            <w:noWrap/>
            <w:vAlign w:val="bottom"/>
            <w:hideMark/>
          </w:tcPr>
          <w:p w:rsidR="00514A0C" w:rsidRPr="00864FA3" w:rsidRDefault="00D8580D" w:rsidP="00734C9D">
            <w:pPr>
              <w:spacing w:after="0" w:line="360" w:lineRule="auto"/>
              <w:jc w:val="both"/>
              <w:rPr>
                <w:rFonts w:ascii="Times New Roman" w:eastAsia="Times New Roman" w:hAnsi="Times New Roman"/>
                <w:color w:val="FFFFFF" w:themeColor="background1"/>
                <w:sz w:val="24"/>
                <w:szCs w:val="24"/>
                <w:lang w:eastAsia="pt-BR"/>
              </w:rPr>
            </w:pPr>
            <w:r>
              <w:rPr>
                <w:rFonts w:ascii="Times New Roman" w:eastAsia="Times New Roman" w:hAnsi="Times New Roman"/>
                <w:color w:val="FFFFFF" w:themeColor="background1"/>
                <w:sz w:val="24"/>
                <w:szCs w:val="24"/>
                <w:lang w:eastAsia="pt-BR"/>
              </w:rPr>
              <w:t>Obrigatório</w:t>
            </w:r>
          </w:p>
        </w:tc>
        <w:tc>
          <w:tcPr>
            <w:tcW w:w="927" w:type="dxa"/>
            <w:tcBorders>
              <w:top w:val="nil"/>
              <w:left w:val="nil"/>
              <w:bottom w:val="single" w:sz="4" w:space="0" w:color="auto"/>
              <w:right w:val="single" w:sz="4"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Tipo</w:t>
            </w:r>
          </w:p>
        </w:tc>
        <w:tc>
          <w:tcPr>
            <w:tcW w:w="1426" w:type="dxa"/>
            <w:tcBorders>
              <w:top w:val="nil"/>
              <w:left w:val="nil"/>
              <w:bottom w:val="single" w:sz="4" w:space="0" w:color="auto"/>
              <w:right w:val="single" w:sz="4"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Tamanho</w:t>
            </w:r>
          </w:p>
        </w:tc>
        <w:tc>
          <w:tcPr>
            <w:tcW w:w="1807" w:type="dxa"/>
            <w:tcBorders>
              <w:top w:val="nil"/>
              <w:left w:val="nil"/>
              <w:bottom w:val="single" w:sz="4" w:space="0" w:color="auto"/>
              <w:right w:val="single" w:sz="8"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Descrição</w:t>
            </w:r>
          </w:p>
        </w:tc>
      </w:tr>
      <w:tr w:rsidR="00396061" w:rsidRPr="00864FA3" w:rsidTr="00396061">
        <w:trPr>
          <w:trHeight w:val="330"/>
        </w:trPr>
        <w:tc>
          <w:tcPr>
            <w:tcW w:w="2032" w:type="dxa"/>
            <w:tcBorders>
              <w:top w:val="nil"/>
              <w:left w:val="single" w:sz="8" w:space="0" w:color="auto"/>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c>
          <w:tcPr>
            <w:tcW w:w="1541"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Determinante</w:t>
            </w:r>
          </w:p>
        </w:tc>
        <w:tc>
          <w:tcPr>
            <w:tcW w:w="1418"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lang w:eastAsia="pt-BR"/>
              </w:rPr>
            </w:pPr>
            <w:r w:rsidRPr="00864FA3">
              <w:rPr>
                <w:rFonts w:ascii="Times New Roman" w:eastAsia="Times New Roman" w:hAnsi="Times New Roman"/>
                <w:color w:val="000000"/>
                <w:lang w:eastAsia="pt-BR"/>
              </w:rPr>
              <w:t> </w:t>
            </w:r>
            <w:r w:rsidR="00396061">
              <w:rPr>
                <w:rFonts w:ascii="Times New Roman" w:eastAsia="Times New Roman" w:hAnsi="Times New Roman"/>
                <w:color w:val="000000"/>
                <w:lang w:eastAsia="pt-BR"/>
              </w:rPr>
              <w:t>Sim</w:t>
            </w:r>
          </w:p>
        </w:tc>
        <w:tc>
          <w:tcPr>
            <w:tcW w:w="927"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426"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1807" w:type="dxa"/>
            <w:tcBorders>
              <w:top w:val="nil"/>
              <w:left w:val="nil"/>
              <w:bottom w:val="single" w:sz="4" w:space="0" w:color="auto"/>
              <w:right w:val="single" w:sz="8"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xml:space="preserve">ID da tabela </w:t>
            </w:r>
            <w:proofErr w:type="spellStart"/>
            <w:r w:rsidRPr="00864FA3">
              <w:rPr>
                <w:rFonts w:ascii="Times New Roman" w:eastAsia="Times New Roman" w:hAnsi="Times New Roman"/>
                <w:color w:val="000000"/>
                <w:sz w:val="24"/>
                <w:szCs w:val="24"/>
                <w:lang w:eastAsia="pt-BR"/>
              </w:rPr>
              <w:t>Admin</w:t>
            </w:r>
            <w:proofErr w:type="spellEnd"/>
          </w:p>
        </w:tc>
      </w:tr>
      <w:tr w:rsidR="00396061" w:rsidRPr="00864FA3" w:rsidTr="00396061">
        <w:trPr>
          <w:trHeight w:val="330"/>
        </w:trPr>
        <w:tc>
          <w:tcPr>
            <w:tcW w:w="2032" w:type="dxa"/>
            <w:tcBorders>
              <w:top w:val="nil"/>
              <w:left w:val="single" w:sz="8" w:space="0" w:color="auto"/>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passAdm</w:t>
            </w:r>
            <w:proofErr w:type="spellEnd"/>
            <w:proofErr w:type="gramEnd"/>
          </w:p>
        </w:tc>
        <w:tc>
          <w:tcPr>
            <w:tcW w:w="1541"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418"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lang w:eastAsia="pt-BR"/>
              </w:rPr>
            </w:pPr>
            <w:r w:rsidRPr="00864FA3">
              <w:rPr>
                <w:rFonts w:ascii="Times New Roman" w:eastAsia="Times New Roman" w:hAnsi="Times New Roman"/>
                <w:color w:val="000000"/>
                <w:lang w:eastAsia="pt-BR"/>
              </w:rPr>
              <w:t> </w:t>
            </w:r>
            <w:r w:rsidR="00396061">
              <w:rPr>
                <w:rFonts w:ascii="Times New Roman" w:eastAsia="Times New Roman" w:hAnsi="Times New Roman"/>
                <w:color w:val="000000"/>
                <w:lang w:eastAsia="pt-BR"/>
              </w:rPr>
              <w:t>Sim</w:t>
            </w:r>
          </w:p>
        </w:tc>
        <w:tc>
          <w:tcPr>
            <w:tcW w:w="927"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Texto</w:t>
            </w:r>
          </w:p>
        </w:tc>
        <w:tc>
          <w:tcPr>
            <w:tcW w:w="1426"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256</w:t>
            </w:r>
          </w:p>
        </w:tc>
        <w:tc>
          <w:tcPr>
            <w:tcW w:w="1807" w:type="dxa"/>
            <w:tcBorders>
              <w:top w:val="nil"/>
              <w:left w:val="nil"/>
              <w:bottom w:val="single" w:sz="4" w:space="0" w:color="auto"/>
              <w:right w:val="single" w:sz="8"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lang w:eastAsia="pt-BR"/>
              </w:rPr>
            </w:pPr>
            <w:r w:rsidRPr="00864FA3">
              <w:rPr>
                <w:rFonts w:ascii="Times New Roman" w:eastAsia="Times New Roman" w:hAnsi="Times New Roman"/>
                <w:color w:val="000000"/>
                <w:lang w:eastAsia="pt-BR"/>
              </w:rPr>
              <w:t> </w:t>
            </w:r>
          </w:p>
        </w:tc>
      </w:tr>
      <w:tr w:rsidR="00396061" w:rsidRPr="00864FA3" w:rsidTr="00396061">
        <w:trPr>
          <w:trHeight w:val="330"/>
        </w:trPr>
        <w:tc>
          <w:tcPr>
            <w:tcW w:w="2032" w:type="dxa"/>
            <w:tcBorders>
              <w:top w:val="nil"/>
              <w:left w:val="single" w:sz="8" w:space="0" w:color="auto"/>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passSecretaria</w:t>
            </w:r>
            <w:proofErr w:type="spellEnd"/>
            <w:proofErr w:type="gramEnd"/>
          </w:p>
        </w:tc>
        <w:tc>
          <w:tcPr>
            <w:tcW w:w="1541"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418"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lang w:eastAsia="pt-BR"/>
              </w:rPr>
            </w:pPr>
            <w:r w:rsidRPr="00864FA3">
              <w:rPr>
                <w:rFonts w:ascii="Times New Roman" w:eastAsia="Times New Roman" w:hAnsi="Times New Roman"/>
                <w:color w:val="000000"/>
                <w:lang w:eastAsia="pt-BR"/>
              </w:rPr>
              <w:t> </w:t>
            </w:r>
            <w:r w:rsidR="00396061">
              <w:rPr>
                <w:rFonts w:ascii="Times New Roman" w:eastAsia="Times New Roman" w:hAnsi="Times New Roman"/>
                <w:color w:val="000000"/>
                <w:lang w:eastAsia="pt-BR"/>
              </w:rPr>
              <w:t>Sim</w:t>
            </w:r>
          </w:p>
        </w:tc>
        <w:tc>
          <w:tcPr>
            <w:tcW w:w="927"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Texto</w:t>
            </w:r>
          </w:p>
        </w:tc>
        <w:tc>
          <w:tcPr>
            <w:tcW w:w="1426" w:type="dxa"/>
            <w:tcBorders>
              <w:top w:val="nil"/>
              <w:left w:val="nil"/>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256</w:t>
            </w:r>
          </w:p>
        </w:tc>
        <w:tc>
          <w:tcPr>
            <w:tcW w:w="1807" w:type="dxa"/>
            <w:tcBorders>
              <w:top w:val="nil"/>
              <w:left w:val="nil"/>
              <w:bottom w:val="single" w:sz="4" w:space="0" w:color="auto"/>
              <w:right w:val="single" w:sz="8" w:space="0" w:color="auto"/>
            </w:tcBorders>
            <w:shd w:val="clear" w:color="auto" w:fill="auto"/>
            <w:vAlign w:val="bottom"/>
            <w:hideMark/>
          </w:tcPr>
          <w:p w:rsidR="00514A0C" w:rsidRPr="00864FA3" w:rsidRDefault="00514A0C" w:rsidP="00734C9D">
            <w:pPr>
              <w:spacing w:after="0" w:line="360" w:lineRule="auto"/>
              <w:rPr>
                <w:rFonts w:ascii="Times New Roman" w:eastAsia="Times New Roman" w:hAnsi="Times New Roman"/>
                <w:color w:val="000000"/>
                <w:lang w:eastAsia="pt-BR"/>
              </w:rPr>
            </w:pPr>
            <w:r w:rsidRPr="00864FA3">
              <w:rPr>
                <w:rFonts w:ascii="Times New Roman" w:eastAsia="Times New Roman" w:hAnsi="Times New Roman"/>
                <w:color w:val="000000"/>
                <w:lang w:eastAsia="pt-BR"/>
              </w:rPr>
              <w:t> </w:t>
            </w:r>
          </w:p>
        </w:tc>
      </w:tr>
      <w:tr w:rsidR="00514A0C" w:rsidRPr="00864FA3" w:rsidTr="00396061">
        <w:trPr>
          <w:trHeight w:val="330"/>
        </w:trPr>
        <w:tc>
          <w:tcPr>
            <w:tcW w:w="2032" w:type="dxa"/>
            <w:tcBorders>
              <w:top w:val="nil"/>
              <w:left w:val="single" w:sz="8" w:space="0" w:color="auto"/>
              <w:bottom w:val="single" w:sz="4"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Primária:</w:t>
            </w:r>
          </w:p>
        </w:tc>
        <w:tc>
          <w:tcPr>
            <w:tcW w:w="7119" w:type="dxa"/>
            <w:gridSpan w:val="5"/>
            <w:tcBorders>
              <w:top w:val="single" w:sz="4" w:space="0" w:color="auto"/>
              <w:left w:val="nil"/>
              <w:bottom w:val="single" w:sz="4" w:space="0" w:color="auto"/>
              <w:right w:val="single" w:sz="8" w:space="0" w:color="000000"/>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r>
      <w:tr w:rsidR="00514A0C" w:rsidRPr="00864FA3" w:rsidTr="00396061">
        <w:trPr>
          <w:trHeight w:val="330"/>
        </w:trPr>
        <w:tc>
          <w:tcPr>
            <w:tcW w:w="2032" w:type="dxa"/>
            <w:tcBorders>
              <w:top w:val="nil"/>
              <w:left w:val="single" w:sz="8" w:space="0" w:color="auto"/>
              <w:bottom w:val="single" w:sz="8" w:space="0" w:color="auto"/>
              <w:right w:val="single" w:sz="4"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Estrangeira:</w:t>
            </w:r>
          </w:p>
        </w:tc>
        <w:tc>
          <w:tcPr>
            <w:tcW w:w="7119" w:type="dxa"/>
            <w:gridSpan w:val="5"/>
            <w:tcBorders>
              <w:top w:val="single" w:sz="4" w:space="0" w:color="auto"/>
              <w:left w:val="nil"/>
              <w:bottom w:val="single" w:sz="8" w:space="0" w:color="auto"/>
              <w:right w:val="single" w:sz="8" w:space="0" w:color="000000"/>
            </w:tcBorders>
            <w:shd w:val="clear" w:color="auto" w:fill="auto"/>
            <w:noWrap/>
            <w:vAlign w:val="bottom"/>
            <w:hideMark/>
          </w:tcPr>
          <w:p w:rsidR="00514A0C" w:rsidRPr="00864FA3" w:rsidRDefault="00514A0C" w:rsidP="00734C9D">
            <w:pPr>
              <w:spacing w:after="0" w:line="360" w:lineRule="auto"/>
              <w:jc w:val="center"/>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w:t>
            </w:r>
          </w:p>
        </w:tc>
      </w:tr>
      <w:tr w:rsidR="00514A0C" w:rsidRPr="00864FA3" w:rsidTr="00D8580D">
        <w:trPr>
          <w:trHeight w:val="330"/>
        </w:trPr>
        <w:tc>
          <w:tcPr>
            <w:tcW w:w="9151"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b/>
                <w:color w:val="000000"/>
                <w:sz w:val="24"/>
                <w:szCs w:val="24"/>
                <w:lang w:eastAsia="pt-BR"/>
              </w:rPr>
            </w:pPr>
            <w:r w:rsidRPr="00864FA3">
              <w:rPr>
                <w:rFonts w:ascii="Times New Roman" w:eastAsia="Times New Roman" w:hAnsi="Times New Roman"/>
                <w:b/>
                <w:color w:val="000000"/>
                <w:sz w:val="24"/>
                <w:szCs w:val="24"/>
                <w:lang w:eastAsia="pt-BR"/>
              </w:rPr>
              <w:t>Entidade: Curso</w:t>
            </w:r>
          </w:p>
        </w:tc>
      </w:tr>
      <w:tr w:rsidR="00225CB1" w:rsidRPr="00864FA3" w:rsidTr="00D8580D">
        <w:trPr>
          <w:trHeight w:val="330"/>
        </w:trPr>
        <w:tc>
          <w:tcPr>
            <w:tcW w:w="9151"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225CB1" w:rsidRPr="00225CB1" w:rsidRDefault="00225CB1" w:rsidP="00734C9D">
            <w:pPr>
              <w:spacing w:after="0" w:line="360" w:lineRule="auto"/>
              <w:jc w:val="both"/>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Descrição: Estrutura que armazena as informações sobre o curso</w:t>
            </w:r>
          </w:p>
        </w:tc>
      </w:tr>
      <w:tr w:rsidR="00396061" w:rsidRPr="00864FA3" w:rsidTr="00396061">
        <w:trPr>
          <w:trHeight w:val="330"/>
        </w:trPr>
        <w:tc>
          <w:tcPr>
            <w:tcW w:w="2032" w:type="dxa"/>
            <w:tcBorders>
              <w:top w:val="nil"/>
              <w:left w:val="single" w:sz="8" w:space="0" w:color="auto"/>
              <w:bottom w:val="single" w:sz="8" w:space="0" w:color="auto"/>
              <w:right w:val="single" w:sz="8"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Atributo</w:t>
            </w:r>
          </w:p>
        </w:tc>
        <w:tc>
          <w:tcPr>
            <w:tcW w:w="1541" w:type="dxa"/>
            <w:tcBorders>
              <w:top w:val="nil"/>
              <w:left w:val="nil"/>
              <w:bottom w:val="single" w:sz="8" w:space="0" w:color="auto"/>
              <w:right w:val="single" w:sz="8"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Classe</w:t>
            </w:r>
          </w:p>
        </w:tc>
        <w:tc>
          <w:tcPr>
            <w:tcW w:w="1418" w:type="dxa"/>
            <w:tcBorders>
              <w:top w:val="nil"/>
              <w:left w:val="nil"/>
              <w:bottom w:val="single" w:sz="8" w:space="0" w:color="auto"/>
              <w:right w:val="single" w:sz="8" w:space="0" w:color="auto"/>
            </w:tcBorders>
            <w:shd w:val="clear" w:color="000000" w:fill="000000"/>
            <w:noWrap/>
            <w:vAlign w:val="bottom"/>
            <w:hideMark/>
          </w:tcPr>
          <w:p w:rsidR="00514A0C" w:rsidRPr="00864FA3" w:rsidRDefault="00396061" w:rsidP="00734C9D">
            <w:pPr>
              <w:spacing w:after="0" w:line="360" w:lineRule="auto"/>
              <w:jc w:val="both"/>
              <w:rPr>
                <w:rFonts w:ascii="Times New Roman" w:eastAsia="Times New Roman" w:hAnsi="Times New Roman"/>
                <w:color w:val="FFFFFF" w:themeColor="background1"/>
                <w:sz w:val="24"/>
                <w:szCs w:val="24"/>
                <w:lang w:eastAsia="pt-BR"/>
              </w:rPr>
            </w:pPr>
            <w:r>
              <w:rPr>
                <w:rFonts w:ascii="Times New Roman" w:eastAsia="Times New Roman" w:hAnsi="Times New Roman"/>
                <w:color w:val="FFFFFF" w:themeColor="background1"/>
                <w:sz w:val="24"/>
                <w:szCs w:val="24"/>
                <w:lang w:eastAsia="pt-BR"/>
              </w:rPr>
              <w:t>Obrigatório</w:t>
            </w:r>
          </w:p>
        </w:tc>
        <w:tc>
          <w:tcPr>
            <w:tcW w:w="927" w:type="dxa"/>
            <w:tcBorders>
              <w:top w:val="nil"/>
              <w:left w:val="nil"/>
              <w:bottom w:val="single" w:sz="8" w:space="0" w:color="auto"/>
              <w:right w:val="single" w:sz="8"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Tipo</w:t>
            </w:r>
          </w:p>
        </w:tc>
        <w:tc>
          <w:tcPr>
            <w:tcW w:w="1426" w:type="dxa"/>
            <w:tcBorders>
              <w:top w:val="nil"/>
              <w:left w:val="nil"/>
              <w:bottom w:val="single" w:sz="8" w:space="0" w:color="auto"/>
              <w:right w:val="single" w:sz="8"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Tamanho</w:t>
            </w:r>
          </w:p>
        </w:tc>
        <w:tc>
          <w:tcPr>
            <w:tcW w:w="1807" w:type="dxa"/>
            <w:tcBorders>
              <w:top w:val="nil"/>
              <w:left w:val="nil"/>
              <w:bottom w:val="single" w:sz="8" w:space="0" w:color="auto"/>
              <w:right w:val="single" w:sz="8" w:space="0" w:color="auto"/>
            </w:tcBorders>
            <w:shd w:val="clear" w:color="000000" w:fill="000000"/>
            <w:noWrap/>
            <w:vAlign w:val="bottom"/>
            <w:hideMark/>
          </w:tcPr>
          <w:p w:rsidR="00514A0C" w:rsidRPr="00864FA3" w:rsidRDefault="00514A0C"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Descrição</w:t>
            </w:r>
          </w:p>
        </w:tc>
      </w:tr>
      <w:tr w:rsidR="00396061" w:rsidRPr="00864FA3" w:rsidTr="00396061">
        <w:trPr>
          <w:trHeight w:val="330"/>
        </w:trPr>
        <w:tc>
          <w:tcPr>
            <w:tcW w:w="2032" w:type="dxa"/>
            <w:tcBorders>
              <w:top w:val="nil"/>
              <w:left w:val="single" w:sz="8" w:space="0" w:color="auto"/>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c>
          <w:tcPr>
            <w:tcW w:w="1541"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Determinante</w:t>
            </w:r>
          </w:p>
        </w:tc>
        <w:tc>
          <w:tcPr>
            <w:tcW w:w="1418"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927"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426"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1807"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ID da tabela Curso</w:t>
            </w:r>
          </w:p>
        </w:tc>
      </w:tr>
      <w:tr w:rsidR="00396061" w:rsidRPr="00864FA3" w:rsidTr="00396061">
        <w:trPr>
          <w:trHeight w:val="330"/>
        </w:trPr>
        <w:tc>
          <w:tcPr>
            <w:tcW w:w="2032" w:type="dxa"/>
            <w:tcBorders>
              <w:top w:val="nil"/>
              <w:left w:val="single" w:sz="8" w:space="0" w:color="auto"/>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nome</w:t>
            </w:r>
            <w:proofErr w:type="gramEnd"/>
          </w:p>
        </w:tc>
        <w:tc>
          <w:tcPr>
            <w:tcW w:w="1541"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418"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927"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Texto</w:t>
            </w:r>
          </w:p>
        </w:tc>
        <w:tc>
          <w:tcPr>
            <w:tcW w:w="1426"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50</w:t>
            </w:r>
          </w:p>
        </w:tc>
        <w:tc>
          <w:tcPr>
            <w:tcW w:w="1807"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Nome do curso</w:t>
            </w:r>
          </w:p>
        </w:tc>
      </w:tr>
      <w:tr w:rsidR="00396061" w:rsidRPr="00864FA3" w:rsidTr="00396061">
        <w:trPr>
          <w:trHeight w:val="645"/>
        </w:trPr>
        <w:tc>
          <w:tcPr>
            <w:tcW w:w="2032" w:type="dxa"/>
            <w:tcBorders>
              <w:top w:val="nil"/>
              <w:left w:val="single" w:sz="8" w:space="0" w:color="auto"/>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quantidadePeriodos</w:t>
            </w:r>
            <w:proofErr w:type="spellEnd"/>
            <w:proofErr w:type="gramEnd"/>
          </w:p>
        </w:tc>
        <w:tc>
          <w:tcPr>
            <w:tcW w:w="1541"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418"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927"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426"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1807"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Quantidade de Períodos</w:t>
            </w:r>
          </w:p>
        </w:tc>
      </w:tr>
      <w:tr w:rsidR="00396061" w:rsidRPr="00864FA3" w:rsidTr="00396061">
        <w:trPr>
          <w:trHeight w:val="645"/>
        </w:trPr>
        <w:tc>
          <w:tcPr>
            <w:tcW w:w="2032" w:type="dxa"/>
            <w:tcBorders>
              <w:top w:val="nil"/>
              <w:left w:val="single" w:sz="8" w:space="0" w:color="auto"/>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descricaoPeriodo</w:t>
            </w:r>
            <w:proofErr w:type="spellEnd"/>
            <w:proofErr w:type="gramEnd"/>
          </w:p>
        </w:tc>
        <w:tc>
          <w:tcPr>
            <w:tcW w:w="1541"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418"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927"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Texto</w:t>
            </w:r>
          </w:p>
        </w:tc>
        <w:tc>
          <w:tcPr>
            <w:tcW w:w="1426"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25</w:t>
            </w:r>
          </w:p>
        </w:tc>
        <w:tc>
          <w:tcPr>
            <w:tcW w:w="1807" w:type="dxa"/>
            <w:tcBorders>
              <w:top w:val="nil"/>
              <w:left w:val="nil"/>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Descrição do Período</w:t>
            </w:r>
          </w:p>
        </w:tc>
      </w:tr>
      <w:tr w:rsidR="00514A0C" w:rsidRPr="00864FA3" w:rsidTr="00396061">
        <w:trPr>
          <w:trHeight w:val="330"/>
        </w:trPr>
        <w:tc>
          <w:tcPr>
            <w:tcW w:w="2032" w:type="dxa"/>
            <w:tcBorders>
              <w:top w:val="nil"/>
              <w:left w:val="single" w:sz="8" w:space="0" w:color="auto"/>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Primária:</w:t>
            </w:r>
          </w:p>
        </w:tc>
        <w:tc>
          <w:tcPr>
            <w:tcW w:w="7119" w:type="dxa"/>
            <w:gridSpan w:val="5"/>
            <w:tcBorders>
              <w:top w:val="single" w:sz="8" w:space="0" w:color="auto"/>
              <w:left w:val="nil"/>
              <w:bottom w:val="single" w:sz="8" w:space="0" w:color="auto"/>
              <w:right w:val="single" w:sz="8" w:space="0" w:color="000000"/>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r>
      <w:tr w:rsidR="00514A0C" w:rsidRPr="00864FA3" w:rsidTr="00396061">
        <w:trPr>
          <w:trHeight w:val="330"/>
        </w:trPr>
        <w:tc>
          <w:tcPr>
            <w:tcW w:w="2032" w:type="dxa"/>
            <w:tcBorders>
              <w:top w:val="nil"/>
              <w:left w:val="single" w:sz="8" w:space="0" w:color="auto"/>
              <w:bottom w:val="single" w:sz="8" w:space="0" w:color="auto"/>
              <w:right w:val="single" w:sz="8" w:space="0" w:color="auto"/>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Estrangeira:</w:t>
            </w:r>
          </w:p>
        </w:tc>
        <w:tc>
          <w:tcPr>
            <w:tcW w:w="7119" w:type="dxa"/>
            <w:gridSpan w:val="5"/>
            <w:tcBorders>
              <w:top w:val="single" w:sz="8" w:space="0" w:color="auto"/>
              <w:left w:val="nil"/>
              <w:bottom w:val="single" w:sz="8" w:space="0" w:color="auto"/>
              <w:right w:val="single" w:sz="8" w:space="0" w:color="000000"/>
            </w:tcBorders>
            <w:shd w:val="clear" w:color="auto" w:fill="auto"/>
            <w:noWrap/>
            <w:vAlign w:val="bottom"/>
            <w:hideMark/>
          </w:tcPr>
          <w:p w:rsidR="00514A0C" w:rsidRPr="00864FA3" w:rsidRDefault="00514A0C"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w:t>
            </w:r>
          </w:p>
        </w:tc>
      </w:tr>
    </w:tbl>
    <w:p w:rsidR="0065180C" w:rsidRPr="00864FA3" w:rsidRDefault="0065180C" w:rsidP="00734C9D">
      <w:pPr>
        <w:spacing w:line="360" w:lineRule="auto"/>
        <w:rPr>
          <w:rFonts w:ascii="Times New Roman" w:hAnsi="Times New Roman"/>
        </w:rPr>
      </w:pPr>
      <w:r w:rsidRPr="00864FA3">
        <w:rPr>
          <w:rFonts w:ascii="Times New Roman" w:hAnsi="Times New Roman"/>
        </w:rPr>
        <w:br w:type="page"/>
      </w:r>
    </w:p>
    <w:tbl>
      <w:tblPr>
        <w:tblpPr w:leftFromText="141" w:rightFromText="141" w:horzAnchor="margin" w:tblpY="215"/>
        <w:tblW w:w="9211" w:type="dxa"/>
        <w:tblCellMar>
          <w:left w:w="70" w:type="dxa"/>
          <w:right w:w="70" w:type="dxa"/>
        </w:tblCellMar>
        <w:tblLook w:val="04A0"/>
      </w:tblPr>
      <w:tblGrid>
        <w:gridCol w:w="1719"/>
        <w:gridCol w:w="1655"/>
        <w:gridCol w:w="1476"/>
        <w:gridCol w:w="1174"/>
        <w:gridCol w:w="1417"/>
        <w:gridCol w:w="1770"/>
      </w:tblGrid>
      <w:tr w:rsidR="00984284" w:rsidRPr="00984284" w:rsidTr="00396061">
        <w:trPr>
          <w:trHeight w:val="362"/>
        </w:trPr>
        <w:tc>
          <w:tcPr>
            <w:tcW w:w="921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984284" w:rsidRPr="00984284" w:rsidRDefault="00984284" w:rsidP="00876797">
            <w:pPr>
              <w:spacing w:after="0"/>
              <w:rPr>
                <w:rFonts w:ascii="Times New Roman" w:eastAsia="Times New Roman" w:hAnsi="Times New Roman"/>
                <w:b/>
                <w:bCs/>
                <w:color w:val="000000"/>
                <w:sz w:val="24"/>
                <w:szCs w:val="24"/>
                <w:lang w:eastAsia="pt-BR"/>
              </w:rPr>
            </w:pPr>
            <w:r w:rsidRPr="00984284">
              <w:rPr>
                <w:rFonts w:ascii="Times New Roman" w:eastAsia="Times New Roman" w:hAnsi="Times New Roman"/>
                <w:b/>
                <w:bCs/>
                <w:color w:val="000000"/>
                <w:sz w:val="24"/>
                <w:szCs w:val="24"/>
                <w:lang w:eastAsia="pt-BR"/>
              </w:rPr>
              <w:lastRenderedPageBreak/>
              <w:t>Entidade: Grade</w:t>
            </w:r>
          </w:p>
        </w:tc>
      </w:tr>
      <w:tr w:rsidR="00225CB1" w:rsidRPr="00984284" w:rsidTr="00396061">
        <w:trPr>
          <w:trHeight w:val="362"/>
        </w:trPr>
        <w:tc>
          <w:tcPr>
            <w:tcW w:w="9211" w:type="dxa"/>
            <w:gridSpan w:val="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225CB1" w:rsidRPr="00225CB1" w:rsidRDefault="00225CB1" w:rsidP="00225CB1">
            <w:pPr>
              <w:spacing w:after="0"/>
              <w:rPr>
                <w:rFonts w:ascii="Times New Roman" w:eastAsia="Times New Roman" w:hAnsi="Times New Roman"/>
                <w:bCs/>
                <w:color w:val="000000"/>
                <w:sz w:val="24"/>
                <w:szCs w:val="24"/>
                <w:lang w:eastAsia="pt-BR"/>
              </w:rPr>
            </w:pPr>
            <w:proofErr w:type="spellStart"/>
            <w:r>
              <w:rPr>
                <w:rFonts w:ascii="Times New Roman" w:eastAsia="Times New Roman" w:hAnsi="Times New Roman"/>
                <w:bCs/>
                <w:color w:val="000000"/>
                <w:sz w:val="24"/>
                <w:szCs w:val="24"/>
                <w:lang w:eastAsia="pt-BR"/>
              </w:rPr>
              <w:t>Desrição</w:t>
            </w:r>
            <w:proofErr w:type="spellEnd"/>
            <w:r>
              <w:rPr>
                <w:rFonts w:ascii="Times New Roman" w:eastAsia="Times New Roman" w:hAnsi="Times New Roman"/>
                <w:bCs/>
                <w:color w:val="000000"/>
                <w:sz w:val="24"/>
                <w:szCs w:val="24"/>
                <w:lang w:eastAsia="pt-BR"/>
              </w:rPr>
              <w:t>: Estrutura que armazena os dados da grade gerada</w:t>
            </w:r>
          </w:p>
        </w:tc>
      </w:tr>
      <w:tr w:rsidR="00984284" w:rsidRPr="00876797" w:rsidTr="00396061">
        <w:trPr>
          <w:trHeight w:val="362"/>
        </w:trPr>
        <w:tc>
          <w:tcPr>
            <w:tcW w:w="1719" w:type="dxa"/>
            <w:tcBorders>
              <w:top w:val="nil"/>
              <w:left w:val="single" w:sz="8" w:space="0" w:color="auto"/>
              <w:bottom w:val="single" w:sz="8" w:space="0" w:color="auto"/>
              <w:right w:val="nil"/>
            </w:tcBorders>
            <w:shd w:val="clear" w:color="000000" w:fill="000000"/>
            <w:noWrap/>
            <w:vAlign w:val="center"/>
            <w:hideMark/>
          </w:tcPr>
          <w:p w:rsidR="00984284" w:rsidRPr="00984284" w:rsidRDefault="00984284"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Atributo</w:t>
            </w:r>
          </w:p>
        </w:tc>
        <w:tc>
          <w:tcPr>
            <w:tcW w:w="1655" w:type="dxa"/>
            <w:tcBorders>
              <w:top w:val="nil"/>
              <w:left w:val="single" w:sz="8" w:space="0" w:color="auto"/>
              <w:bottom w:val="single" w:sz="8" w:space="0" w:color="auto"/>
              <w:right w:val="nil"/>
            </w:tcBorders>
            <w:shd w:val="clear" w:color="000000" w:fill="000000"/>
            <w:noWrap/>
            <w:vAlign w:val="center"/>
            <w:hideMark/>
          </w:tcPr>
          <w:p w:rsidR="00984284" w:rsidRPr="00984284" w:rsidRDefault="00984284"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Classe</w:t>
            </w:r>
          </w:p>
        </w:tc>
        <w:tc>
          <w:tcPr>
            <w:tcW w:w="1476" w:type="dxa"/>
            <w:tcBorders>
              <w:top w:val="nil"/>
              <w:left w:val="single" w:sz="8" w:space="0" w:color="auto"/>
              <w:bottom w:val="single" w:sz="8" w:space="0" w:color="auto"/>
              <w:right w:val="nil"/>
            </w:tcBorders>
            <w:shd w:val="clear" w:color="000000" w:fill="000000"/>
            <w:noWrap/>
            <w:vAlign w:val="center"/>
            <w:hideMark/>
          </w:tcPr>
          <w:p w:rsidR="00984284" w:rsidRPr="00984284" w:rsidRDefault="00396061" w:rsidP="00876797">
            <w:pPr>
              <w:spacing w:after="0"/>
              <w:rPr>
                <w:rFonts w:ascii="Times New Roman" w:eastAsia="Times New Roman" w:hAnsi="Times New Roman"/>
                <w:color w:val="FFFFFF"/>
                <w:sz w:val="24"/>
                <w:szCs w:val="24"/>
                <w:lang w:eastAsia="pt-BR"/>
              </w:rPr>
            </w:pPr>
            <w:r>
              <w:rPr>
                <w:rFonts w:ascii="Times New Roman" w:eastAsia="Times New Roman" w:hAnsi="Times New Roman"/>
                <w:color w:val="FFFFFF"/>
                <w:sz w:val="24"/>
                <w:szCs w:val="24"/>
                <w:lang w:eastAsia="pt-BR"/>
              </w:rPr>
              <w:t>Obrigatório</w:t>
            </w:r>
          </w:p>
        </w:tc>
        <w:tc>
          <w:tcPr>
            <w:tcW w:w="1174" w:type="dxa"/>
            <w:tcBorders>
              <w:top w:val="nil"/>
              <w:left w:val="single" w:sz="8" w:space="0" w:color="auto"/>
              <w:bottom w:val="single" w:sz="8" w:space="0" w:color="auto"/>
              <w:right w:val="nil"/>
            </w:tcBorders>
            <w:shd w:val="clear" w:color="000000" w:fill="000000"/>
            <w:noWrap/>
            <w:vAlign w:val="center"/>
            <w:hideMark/>
          </w:tcPr>
          <w:p w:rsidR="00984284" w:rsidRPr="00984284" w:rsidRDefault="00984284"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Tipo</w:t>
            </w:r>
          </w:p>
        </w:tc>
        <w:tc>
          <w:tcPr>
            <w:tcW w:w="1417" w:type="dxa"/>
            <w:tcBorders>
              <w:top w:val="nil"/>
              <w:left w:val="single" w:sz="8" w:space="0" w:color="auto"/>
              <w:bottom w:val="single" w:sz="8" w:space="0" w:color="auto"/>
              <w:right w:val="single" w:sz="8" w:space="0" w:color="auto"/>
            </w:tcBorders>
            <w:shd w:val="clear" w:color="000000" w:fill="000000"/>
            <w:noWrap/>
            <w:vAlign w:val="center"/>
            <w:hideMark/>
          </w:tcPr>
          <w:p w:rsidR="00984284" w:rsidRPr="00984284" w:rsidRDefault="00984284"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Tamanho</w:t>
            </w:r>
          </w:p>
        </w:tc>
        <w:tc>
          <w:tcPr>
            <w:tcW w:w="1770" w:type="dxa"/>
            <w:tcBorders>
              <w:top w:val="nil"/>
              <w:left w:val="nil"/>
              <w:bottom w:val="single" w:sz="8" w:space="0" w:color="auto"/>
              <w:right w:val="single" w:sz="8" w:space="0" w:color="auto"/>
            </w:tcBorders>
            <w:shd w:val="clear" w:color="000000" w:fill="000000"/>
            <w:noWrap/>
            <w:vAlign w:val="center"/>
            <w:hideMark/>
          </w:tcPr>
          <w:p w:rsidR="00984284" w:rsidRPr="00984284" w:rsidRDefault="00984284"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Descrição</w:t>
            </w:r>
          </w:p>
        </w:tc>
      </w:tr>
      <w:tr w:rsidR="00984284" w:rsidRPr="00876797" w:rsidTr="00396061">
        <w:trPr>
          <w:trHeight w:val="362"/>
        </w:trPr>
        <w:tc>
          <w:tcPr>
            <w:tcW w:w="1719"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proofErr w:type="gramStart"/>
            <w:r w:rsidRPr="00984284">
              <w:rPr>
                <w:rFonts w:ascii="Times New Roman" w:eastAsia="Times New Roman" w:hAnsi="Times New Roman"/>
                <w:color w:val="000000"/>
                <w:sz w:val="24"/>
                <w:szCs w:val="24"/>
                <w:lang w:eastAsia="pt-BR"/>
              </w:rPr>
              <w:t>id</w:t>
            </w:r>
            <w:proofErr w:type="gramEnd"/>
          </w:p>
        </w:tc>
        <w:tc>
          <w:tcPr>
            <w:tcW w:w="1655"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Determinante</w:t>
            </w:r>
          </w:p>
        </w:tc>
        <w:tc>
          <w:tcPr>
            <w:tcW w:w="1476"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74"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Numero</w:t>
            </w:r>
          </w:p>
        </w:tc>
        <w:tc>
          <w:tcPr>
            <w:tcW w:w="1417" w:type="dxa"/>
            <w:tcBorders>
              <w:top w:val="nil"/>
              <w:left w:val="single" w:sz="8" w:space="0" w:color="auto"/>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Inteiro longo</w:t>
            </w:r>
          </w:p>
        </w:tc>
        <w:tc>
          <w:tcPr>
            <w:tcW w:w="1770" w:type="dxa"/>
            <w:tcBorders>
              <w:top w:val="nil"/>
              <w:left w:val="nil"/>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ID da tabela Grade</w:t>
            </w:r>
          </w:p>
        </w:tc>
      </w:tr>
      <w:tr w:rsidR="00984284" w:rsidRPr="00876797" w:rsidTr="00396061">
        <w:trPr>
          <w:trHeight w:val="362"/>
        </w:trPr>
        <w:tc>
          <w:tcPr>
            <w:tcW w:w="1719"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idDisciplina</w:t>
            </w:r>
            <w:proofErr w:type="spellEnd"/>
            <w:proofErr w:type="gramEnd"/>
          </w:p>
        </w:tc>
        <w:tc>
          <w:tcPr>
            <w:tcW w:w="1655"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Simples</w:t>
            </w:r>
          </w:p>
        </w:tc>
        <w:tc>
          <w:tcPr>
            <w:tcW w:w="1476"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74"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Numero</w:t>
            </w:r>
          </w:p>
        </w:tc>
        <w:tc>
          <w:tcPr>
            <w:tcW w:w="1417" w:type="dxa"/>
            <w:tcBorders>
              <w:top w:val="nil"/>
              <w:left w:val="single" w:sz="8" w:space="0" w:color="auto"/>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Inteiro longo</w:t>
            </w:r>
          </w:p>
        </w:tc>
        <w:tc>
          <w:tcPr>
            <w:tcW w:w="1770" w:type="dxa"/>
            <w:tcBorders>
              <w:top w:val="nil"/>
              <w:left w:val="nil"/>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ID da tabela Disciplina</w:t>
            </w:r>
          </w:p>
        </w:tc>
      </w:tr>
      <w:tr w:rsidR="00984284" w:rsidRPr="00876797" w:rsidTr="00396061">
        <w:trPr>
          <w:trHeight w:val="362"/>
        </w:trPr>
        <w:tc>
          <w:tcPr>
            <w:tcW w:w="1719"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HoraIni</w:t>
            </w:r>
            <w:proofErr w:type="spellEnd"/>
            <w:proofErr w:type="gramEnd"/>
          </w:p>
        </w:tc>
        <w:tc>
          <w:tcPr>
            <w:tcW w:w="1655"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Simples</w:t>
            </w:r>
          </w:p>
        </w:tc>
        <w:tc>
          <w:tcPr>
            <w:tcW w:w="1476"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74"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Data/Hora</w:t>
            </w:r>
          </w:p>
        </w:tc>
        <w:tc>
          <w:tcPr>
            <w:tcW w:w="1417" w:type="dxa"/>
            <w:tcBorders>
              <w:top w:val="nil"/>
              <w:left w:val="single" w:sz="8" w:space="0" w:color="auto"/>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770" w:type="dxa"/>
            <w:tcBorders>
              <w:top w:val="nil"/>
              <w:left w:val="nil"/>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Hora Inicial</w:t>
            </w:r>
          </w:p>
        </w:tc>
      </w:tr>
      <w:tr w:rsidR="00984284" w:rsidRPr="00876797" w:rsidTr="00396061">
        <w:trPr>
          <w:trHeight w:val="362"/>
        </w:trPr>
        <w:tc>
          <w:tcPr>
            <w:tcW w:w="1719"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HoraFim</w:t>
            </w:r>
            <w:proofErr w:type="spellEnd"/>
            <w:proofErr w:type="gramEnd"/>
          </w:p>
        </w:tc>
        <w:tc>
          <w:tcPr>
            <w:tcW w:w="1655"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Simples</w:t>
            </w:r>
          </w:p>
        </w:tc>
        <w:tc>
          <w:tcPr>
            <w:tcW w:w="1476"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74"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Data/Hora</w:t>
            </w:r>
          </w:p>
        </w:tc>
        <w:tc>
          <w:tcPr>
            <w:tcW w:w="1417" w:type="dxa"/>
            <w:tcBorders>
              <w:top w:val="nil"/>
              <w:left w:val="single" w:sz="8" w:space="0" w:color="auto"/>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770" w:type="dxa"/>
            <w:tcBorders>
              <w:top w:val="nil"/>
              <w:left w:val="nil"/>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Hora Final</w:t>
            </w:r>
          </w:p>
        </w:tc>
      </w:tr>
      <w:tr w:rsidR="00984284" w:rsidRPr="00876797" w:rsidTr="00396061">
        <w:trPr>
          <w:trHeight w:val="362"/>
        </w:trPr>
        <w:tc>
          <w:tcPr>
            <w:tcW w:w="1719"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idProfessor</w:t>
            </w:r>
            <w:proofErr w:type="spellEnd"/>
            <w:proofErr w:type="gramEnd"/>
          </w:p>
        </w:tc>
        <w:tc>
          <w:tcPr>
            <w:tcW w:w="1655"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Simples</w:t>
            </w:r>
          </w:p>
        </w:tc>
        <w:tc>
          <w:tcPr>
            <w:tcW w:w="1476"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74"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Numero</w:t>
            </w:r>
          </w:p>
        </w:tc>
        <w:tc>
          <w:tcPr>
            <w:tcW w:w="1417" w:type="dxa"/>
            <w:tcBorders>
              <w:top w:val="nil"/>
              <w:left w:val="single" w:sz="8" w:space="0" w:color="auto"/>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770" w:type="dxa"/>
            <w:tcBorders>
              <w:top w:val="nil"/>
              <w:left w:val="nil"/>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ID da tabela Professor</w:t>
            </w:r>
          </w:p>
        </w:tc>
      </w:tr>
      <w:tr w:rsidR="00984284" w:rsidRPr="00876797" w:rsidTr="00396061">
        <w:trPr>
          <w:trHeight w:val="362"/>
        </w:trPr>
        <w:tc>
          <w:tcPr>
            <w:tcW w:w="1719"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idTurma</w:t>
            </w:r>
            <w:proofErr w:type="spellEnd"/>
            <w:proofErr w:type="gramEnd"/>
          </w:p>
        </w:tc>
        <w:tc>
          <w:tcPr>
            <w:tcW w:w="1655"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Simples</w:t>
            </w:r>
          </w:p>
        </w:tc>
        <w:tc>
          <w:tcPr>
            <w:tcW w:w="1476"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74"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Numero</w:t>
            </w:r>
          </w:p>
        </w:tc>
        <w:tc>
          <w:tcPr>
            <w:tcW w:w="1417" w:type="dxa"/>
            <w:tcBorders>
              <w:top w:val="nil"/>
              <w:left w:val="single" w:sz="8" w:space="0" w:color="auto"/>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770" w:type="dxa"/>
            <w:tcBorders>
              <w:top w:val="nil"/>
              <w:left w:val="nil"/>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ID da tabela Turma</w:t>
            </w:r>
          </w:p>
        </w:tc>
      </w:tr>
      <w:tr w:rsidR="00984284" w:rsidRPr="00876797" w:rsidTr="00396061">
        <w:trPr>
          <w:trHeight w:val="362"/>
        </w:trPr>
        <w:tc>
          <w:tcPr>
            <w:tcW w:w="1719"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diaSemana</w:t>
            </w:r>
            <w:proofErr w:type="spellEnd"/>
            <w:proofErr w:type="gramEnd"/>
          </w:p>
        </w:tc>
        <w:tc>
          <w:tcPr>
            <w:tcW w:w="1655"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Simples</w:t>
            </w:r>
          </w:p>
        </w:tc>
        <w:tc>
          <w:tcPr>
            <w:tcW w:w="1476"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74"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Numero</w:t>
            </w:r>
          </w:p>
        </w:tc>
        <w:tc>
          <w:tcPr>
            <w:tcW w:w="1417" w:type="dxa"/>
            <w:tcBorders>
              <w:top w:val="nil"/>
              <w:left w:val="single" w:sz="8" w:space="0" w:color="auto"/>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Inteiro longo</w:t>
            </w:r>
          </w:p>
        </w:tc>
        <w:tc>
          <w:tcPr>
            <w:tcW w:w="1770" w:type="dxa"/>
            <w:tcBorders>
              <w:top w:val="nil"/>
              <w:left w:val="nil"/>
              <w:bottom w:val="single" w:sz="8" w:space="0" w:color="auto"/>
              <w:right w:val="single" w:sz="8" w:space="0" w:color="auto"/>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Dia da Semana</w:t>
            </w:r>
          </w:p>
        </w:tc>
      </w:tr>
      <w:tr w:rsidR="00984284" w:rsidRPr="00984284" w:rsidTr="00396061">
        <w:trPr>
          <w:trHeight w:val="362"/>
        </w:trPr>
        <w:tc>
          <w:tcPr>
            <w:tcW w:w="1719"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Chave Primária:</w:t>
            </w:r>
          </w:p>
        </w:tc>
        <w:tc>
          <w:tcPr>
            <w:tcW w:w="749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proofErr w:type="gramStart"/>
            <w:r w:rsidRPr="00984284">
              <w:rPr>
                <w:rFonts w:ascii="Times New Roman" w:eastAsia="Times New Roman" w:hAnsi="Times New Roman"/>
                <w:color w:val="000000"/>
                <w:sz w:val="24"/>
                <w:szCs w:val="24"/>
                <w:lang w:eastAsia="pt-BR"/>
              </w:rPr>
              <w:t>id</w:t>
            </w:r>
            <w:proofErr w:type="gramEnd"/>
          </w:p>
        </w:tc>
      </w:tr>
      <w:tr w:rsidR="00984284" w:rsidRPr="00984284" w:rsidTr="00396061">
        <w:trPr>
          <w:trHeight w:val="737"/>
        </w:trPr>
        <w:tc>
          <w:tcPr>
            <w:tcW w:w="1719" w:type="dxa"/>
            <w:tcBorders>
              <w:top w:val="nil"/>
              <w:left w:val="single" w:sz="8" w:space="0" w:color="auto"/>
              <w:bottom w:val="single" w:sz="8" w:space="0" w:color="auto"/>
              <w:right w:val="nil"/>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Chave Estrangeira:</w:t>
            </w:r>
          </w:p>
        </w:tc>
        <w:tc>
          <w:tcPr>
            <w:tcW w:w="7492" w:type="dxa"/>
            <w:gridSpan w:val="5"/>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984284" w:rsidRPr="00984284" w:rsidRDefault="00984284"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idDisciplina</w:t>
            </w:r>
            <w:proofErr w:type="spellEnd"/>
            <w:proofErr w:type="gramEnd"/>
            <w:r w:rsidRPr="00984284">
              <w:rPr>
                <w:rFonts w:ascii="Times New Roman" w:eastAsia="Times New Roman" w:hAnsi="Times New Roman"/>
                <w:color w:val="000000"/>
                <w:sz w:val="24"/>
                <w:szCs w:val="24"/>
                <w:lang w:eastAsia="pt-BR"/>
              </w:rPr>
              <w:t xml:space="preserve">, </w:t>
            </w:r>
            <w:proofErr w:type="spellStart"/>
            <w:r w:rsidRPr="00984284">
              <w:rPr>
                <w:rFonts w:ascii="Times New Roman" w:eastAsia="Times New Roman" w:hAnsi="Times New Roman"/>
                <w:color w:val="000000"/>
                <w:sz w:val="24"/>
                <w:szCs w:val="24"/>
                <w:lang w:eastAsia="pt-BR"/>
              </w:rPr>
              <w:t>idProfessor</w:t>
            </w:r>
            <w:proofErr w:type="spellEnd"/>
            <w:r w:rsidRPr="00984284">
              <w:rPr>
                <w:rFonts w:ascii="Times New Roman" w:eastAsia="Times New Roman" w:hAnsi="Times New Roman"/>
                <w:color w:val="000000"/>
                <w:sz w:val="24"/>
                <w:szCs w:val="24"/>
                <w:lang w:eastAsia="pt-BR"/>
              </w:rPr>
              <w:t xml:space="preserve"> e </w:t>
            </w:r>
            <w:proofErr w:type="spellStart"/>
            <w:r w:rsidRPr="00984284">
              <w:rPr>
                <w:rFonts w:ascii="Times New Roman" w:eastAsia="Times New Roman" w:hAnsi="Times New Roman"/>
                <w:color w:val="000000"/>
                <w:sz w:val="24"/>
                <w:szCs w:val="24"/>
                <w:lang w:eastAsia="pt-BR"/>
              </w:rPr>
              <w:t>idTurma</w:t>
            </w:r>
            <w:proofErr w:type="spellEnd"/>
          </w:p>
        </w:tc>
      </w:tr>
    </w:tbl>
    <w:tbl>
      <w:tblPr>
        <w:tblW w:w="9542" w:type="dxa"/>
        <w:tblInd w:w="-28" w:type="dxa"/>
        <w:tblCellMar>
          <w:left w:w="70" w:type="dxa"/>
          <w:right w:w="70" w:type="dxa"/>
        </w:tblCellMar>
        <w:tblLook w:val="04A0"/>
      </w:tblPr>
      <w:tblGrid>
        <w:gridCol w:w="88"/>
        <w:gridCol w:w="1703"/>
        <w:gridCol w:w="516"/>
        <w:gridCol w:w="931"/>
        <w:gridCol w:w="99"/>
        <w:gridCol w:w="537"/>
        <w:gridCol w:w="1024"/>
        <w:gridCol w:w="236"/>
        <w:gridCol w:w="25"/>
        <w:gridCol w:w="971"/>
        <w:gridCol w:w="64"/>
        <w:gridCol w:w="105"/>
        <w:gridCol w:w="1077"/>
        <w:gridCol w:w="270"/>
        <w:gridCol w:w="1572"/>
        <w:gridCol w:w="21"/>
        <w:gridCol w:w="303"/>
      </w:tblGrid>
      <w:tr w:rsidR="00396061" w:rsidRPr="00984284" w:rsidTr="00225CB1">
        <w:trPr>
          <w:gridAfter w:val="1"/>
          <w:wAfter w:w="303" w:type="dxa"/>
          <w:trHeight w:val="352"/>
        </w:trPr>
        <w:tc>
          <w:tcPr>
            <w:tcW w:w="9239" w:type="dxa"/>
            <w:gridSpan w:val="16"/>
            <w:tcBorders>
              <w:top w:val="single" w:sz="8" w:space="0" w:color="auto"/>
              <w:left w:val="single" w:sz="8" w:space="0" w:color="auto"/>
              <w:bottom w:val="single" w:sz="8" w:space="0" w:color="auto"/>
              <w:right w:val="single" w:sz="8" w:space="0" w:color="000000"/>
            </w:tcBorders>
          </w:tcPr>
          <w:p w:rsidR="00396061" w:rsidRPr="00984284" w:rsidRDefault="00396061" w:rsidP="00876797">
            <w:pPr>
              <w:spacing w:after="0"/>
              <w:rPr>
                <w:rFonts w:ascii="Times New Roman" w:eastAsia="Times New Roman" w:hAnsi="Times New Roman"/>
                <w:b/>
                <w:bCs/>
                <w:color w:val="000000"/>
                <w:sz w:val="24"/>
                <w:szCs w:val="24"/>
                <w:lang w:eastAsia="pt-BR"/>
              </w:rPr>
            </w:pPr>
            <w:r w:rsidRPr="00984284">
              <w:rPr>
                <w:rFonts w:ascii="Times New Roman" w:eastAsia="Times New Roman" w:hAnsi="Times New Roman"/>
                <w:b/>
                <w:bCs/>
                <w:color w:val="000000"/>
                <w:sz w:val="24"/>
                <w:szCs w:val="24"/>
                <w:lang w:eastAsia="pt-BR"/>
              </w:rPr>
              <w:t xml:space="preserve">Entidade: </w:t>
            </w:r>
            <w:proofErr w:type="spellStart"/>
            <w:proofErr w:type="gramStart"/>
            <w:r w:rsidRPr="00984284">
              <w:rPr>
                <w:rFonts w:ascii="Times New Roman" w:eastAsia="Times New Roman" w:hAnsi="Times New Roman"/>
                <w:b/>
                <w:bCs/>
                <w:color w:val="000000"/>
                <w:sz w:val="24"/>
                <w:szCs w:val="24"/>
                <w:lang w:eastAsia="pt-BR"/>
              </w:rPr>
              <w:t>HorariosTurno</w:t>
            </w:r>
            <w:proofErr w:type="spellEnd"/>
            <w:proofErr w:type="gramEnd"/>
          </w:p>
        </w:tc>
      </w:tr>
      <w:tr w:rsidR="00225CB1" w:rsidRPr="00984284" w:rsidTr="00225CB1">
        <w:trPr>
          <w:gridAfter w:val="1"/>
          <w:wAfter w:w="303" w:type="dxa"/>
          <w:trHeight w:val="352"/>
        </w:trPr>
        <w:tc>
          <w:tcPr>
            <w:tcW w:w="9239" w:type="dxa"/>
            <w:gridSpan w:val="16"/>
            <w:tcBorders>
              <w:top w:val="single" w:sz="8" w:space="0" w:color="auto"/>
              <w:left w:val="single" w:sz="8" w:space="0" w:color="auto"/>
              <w:bottom w:val="single" w:sz="8" w:space="0" w:color="auto"/>
              <w:right w:val="single" w:sz="8" w:space="0" w:color="000000"/>
            </w:tcBorders>
          </w:tcPr>
          <w:p w:rsidR="00225CB1" w:rsidRPr="00225CB1" w:rsidRDefault="00225CB1" w:rsidP="00876797">
            <w:pPr>
              <w:spacing w:after="0"/>
              <w:rPr>
                <w:rFonts w:ascii="Times New Roman" w:eastAsia="Times New Roman" w:hAnsi="Times New Roman"/>
                <w:bCs/>
                <w:color w:val="000000"/>
                <w:sz w:val="24"/>
                <w:szCs w:val="24"/>
                <w:lang w:eastAsia="pt-BR"/>
              </w:rPr>
            </w:pPr>
            <w:r>
              <w:rPr>
                <w:rFonts w:ascii="Times New Roman" w:eastAsia="Times New Roman" w:hAnsi="Times New Roman"/>
                <w:bCs/>
                <w:color w:val="000000"/>
                <w:sz w:val="24"/>
                <w:szCs w:val="24"/>
                <w:lang w:eastAsia="pt-BR"/>
              </w:rPr>
              <w:t>Descrição: Estrutura que armazena os horários dos turnos cadastrados</w:t>
            </w:r>
          </w:p>
        </w:tc>
      </w:tr>
      <w:tr w:rsidR="00396061" w:rsidRPr="00984284" w:rsidTr="00225CB1">
        <w:trPr>
          <w:gridAfter w:val="1"/>
          <w:wAfter w:w="303" w:type="dxa"/>
          <w:trHeight w:val="320"/>
        </w:trPr>
        <w:tc>
          <w:tcPr>
            <w:tcW w:w="1791" w:type="dxa"/>
            <w:gridSpan w:val="2"/>
            <w:tcBorders>
              <w:top w:val="nil"/>
              <w:left w:val="single" w:sz="8" w:space="0" w:color="auto"/>
              <w:bottom w:val="single" w:sz="8" w:space="0" w:color="auto"/>
              <w:right w:val="single" w:sz="8" w:space="0" w:color="auto"/>
            </w:tcBorders>
            <w:shd w:val="clear" w:color="000000" w:fill="000000"/>
            <w:noWrap/>
            <w:vAlign w:val="center"/>
            <w:hideMark/>
          </w:tcPr>
          <w:p w:rsidR="00396061" w:rsidRPr="00984284" w:rsidRDefault="00396061"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Atributo</w:t>
            </w:r>
          </w:p>
        </w:tc>
        <w:tc>
          <w:tcPr>
            <w:tcW w:w="1546" w:type="dxa"/>
            <w:gridSpan w:val="3"/>
            <w:tcBorders>
              <w:top w:val="nil"/>
              <w:left w:val="nil"/>
              <w:bottom w:val="single" w:sz="8" w:space="0" w:color="auto"/>
              <w:right w:val="nil"/>
            </w:tcBorders>
            <w:shd w:val="clear" w:color="000000" w:fill="000000"/>
            <w:noWrap/>
            <w:vAlign w:val="center"/>
            <w:hideMark/>
          </w:tcPr>
          <w:p w:rsidR="00396061" w:rsidRPr="00984284" w:rsidRDefault="00396061" w:rsidP="00876797">
            <w:pPr>
              <w:spacing w:after="0"/>
              <w:rPr>
                <w:rFonts w:ascii="Times New Roman" w:eastAsia="Times New Roman" w:hAnsi="Times New Roman"/>
                <w:color w:val="FFFFFF"/>
                <w:sz w:val="24"/>
                <w:szCs w:val="24"/>
                <w:lang w:eastAsia="pt-BR"/>
              </w:rPr>
            </w:pPr>
            <w:r>
              <w:rPr>
                <w:rFonts w:ascii="Times New Roman" w:eastAsia="Times New Roman" w:hAnsi="Times New Roman"/>
                <w:color w:val="FFFFFF"/>
                <w:sz w:val="24"/>
                <w:szCs w:val="24"/>
                <w:lang w:eastAsia="pt-BR"/>
              </w:rPr>
              <w:t>Classe</w:t>
            </w:r>
          </w:p>
        </w:tc>
        <w:tc>
          <w:tcPr>
            <w:tcW w:w="1561" w:type="dxa"/>
            <w:gridSpan w:val="2"/>
            <w:tcBorders>
              <w:top w:val="nil"/>
              <w:left w:val="single" w:sz="8" w:space="0" w:color="auto"/>
              <w:bottom w:val="single" w:sz="8" w:space="0" w:color="auto"/>
              <w:right w:val="single" w:sz="8" w:space="0" w:color="auto"/>
            </w:tcBorders>
            <w:shd w:val="clear" w:color="000000" w:fill="000000"/>
          </w:tcPr>
          <w:p w:rsidR="00396061" w:rsidRPr="00984284" w:rsidRDefault="00396061" w:rsidP="00876797">
            <w:pPr>
              <w:spacing w:after="0"/>
              <w:rPr>
                <w:rFonts w:ascii="Times New Roman" w:eastAsia="Times New Roman" w:hAnsi="Times New Roman"/>
                <w:color w:val="FFFFFF"/>
                <w:sz w:val="24"/>
                <w:szCs w:val="24"/>
                <w:lang w:eastAsia="pt-BR"/>
              </w:rPr>
            </w:pPr>
            <w:r>
              <w:rPr>
                <w:rFonts w:ascii="Times New Roman" w:eastAsia="Times New Roman" w:hAnsi="Times New Roman"/>
                <w:color w:val="FFFFFF"/>
                <w:sz w:val="24"/>
                <w:szCs w:val="24"/>
                <w:lang w:eastAsia="pt-BR"/>
              </w:rPr>
              <w:t>Obrigatório</w:t>
            </w:r>
          </w:p>
        </w:tc>
        <w:tc>
          <w:tcPr>
            <w:tcW w:w="1232" w:type="dxa"/>
            <w:gridSpan w:val="3"/>
            <w:tcBorders>
              <w:top w:val="nil"/>
              <w:left w:val="single" w:sz="8" w:space="0" w:color="auto"/>
              <w:bottom w:val="single" w:sz="8" w:space="0" w:color="auto"/>
              <w:right w:val="nil"/>
            </w:tcBorders>
            <w:shd w:val="clear" w:color="000000" w:fill="000000"/>
            <w:noWrap/>
            <w:vAlign w:val="center"/>
            <w:hideMark/>
          </w:tcPr>
          <w:p w:rsidR="00396061" w:rsidRPr="00984284" w:rsidRDefault="00396061"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Tipo</w:t>
            </w:r>
          </w:p>
        </w:tc>
        <w:tc>
          <w:tcPr>
            <w:tcW w:w="1516" w:type="dxa"/>
            <w:gridSpan w:val="4"/>
            <w:tcBorders>
              <w:top w:val="nil"/>
              <w:left w:val="single" w:sz="8" w:space="0" w:color="auto"/>
              <w:bottom w:val="single" w:sz="8" w:space="0" w:color="auto"/>
              <w:right w:val="nil"/>
            </w:tcBorders>
            <w:shd w:val="clear" w:color="000000" w:fill="000000"/>
            <w:noWrap/>
            <w:vAlign w:val="center"/>
            <w:hideMark/>
          </w:tcPr>
          <w:p w:rsidR="00396061" w:rsidRPr="00984284" w:rsidRDefault="00396061"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Tamanho</w:t>
            </w:r>
          </w:p>
        </w:tc>
        <w:tc>
          <w:tcPr>
            <w:tcW w:w="1593" w:type="dxa"/>
            <w:gridSpan w:val="2"/>
            <w:tcBorders>
              <w:top w:val="nil"/>
              <w:left w:val="single" w:sz="8" w:space="0" w:color="auto"/>
              <w:bottom w:val="single" w:sz="8" w:space="0" w:color="auto"/>
              <w:right w:val="single" w:sz="8" w:space="0" w:color="auto"/>
            </w:tcBorders>
            <w:shd w:val="clear" w:color="000000" w:fill="000000"/>
            <w:noWrap/>
            <w:vAlign w:val="center"/>
            <w:hideMark/>
          </w:tcPr>
          <w:p w:rsidR="00396061" w:rsidRPr="00984284" w:rsidRDefault="00396061"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Descrição</w:t>
            </w:r>
          </w:p>
        </w:tc>
      </w:tr>
      <w:tr w:rsidR="00396061" w:rsidRPr="00984284" w:rsidTr="00225CB1">
        <w:trPr>
          <w:gridAfter w:val="1"/>
          <w:wAfter w:w="303" w:type="dxa"/>
          <w:trHeight w:val="320"/>
        </w:trPr>
        <w:tc>
          <w:tcPr>
            <w:tcW w:w="1791"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proofErr w:type="gramStart"/>
            <w:r w:rsidRPr="00984284">
              <w:rPr>
                <w:rFonts w:ascii="Times New Roman" w:eastAsia="Times New Roman" w:hAnsi="Times New Roman"/>
                <w:color w:val="000000"/>
                <w:sz w:val="24"/>
                <w:szCs w:val="24"/>
                <w:lang w:eastAsia="pt-BR"/>
              </w:rPr>
              <w:t>id</w:t>
            </w:r>
            <w:proofErr w:type="gramEnd"/>
          </w:p>
        </w:tc>
        <w:tc>
          <w:tcPr>
            <w:tcW w:w="1546" w:type="dxa"/>
            <w:gridSpan w:val="3"/>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Pr>
                <w:rFonts w:ascii="Times New Roman" w:eastAsia="Times New Roman" w:hAnsi="Times New Roman"/>
                <w:color w:val="000000"/>
                <w:sz w:val="24"/>
                <w:szCs w:val="24"/>
                <w:lang w:eastAsia="pt-BR"/>
              </w:rPr>
              <w:t>Determinante</w:t>
            </w:r>
          </w:p>
        </w:tc>
        <w:tc>
          <w:tcPr>
            <w:tcW w:w="1561" w:type="dxa"/>
            <w:gridSpan w:val="2"/>
            <w:tcBorders>
              <w:top w:val="nil"/>
              <w:left w:val="single" w:sz="8" w:space="0" w:color="auto"/>
              <w:bottom w:val="single" w:sz="8" w:space="0" w:color="auto"/>
              <w:right w:val="single" w:sz="8" w:space="0" w:color="auto"/>
            </w:tcBorders>
            <w:vAlign w:val="center"/>
          </w:tcPr>
          <w:p w:rsidR="00396061" w:rsidRPr="00984284" w:rsidRDefault="00396061" w:rsidP="00396061">
            <w:pPr>
              <w:spacing w:after="0"/>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1232" w:type="dxa"/>
            <w:gridSpan w:val="3"/>
            <w:tcBorders>
              <w:top w:val="nil"/>
              <w:left w:val="single" w:sz="8" w:space="0" w:color="auto"/>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Numero</w:t>
            </w:r>
          </w:p>
        </w:tc>
        <w:tc>
          <w:tcPr>
            <w:tcW w:w="1516" w:type="dxa"/>
            <w:gridSpan w:val="4"/>
            <w:tcBorders>
              <w:top w:val="nil"/>
              <w:left w:val="single" w:sz="8" w:space="0" w:color="auto"/>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Inteiro longo</w:t>
            </w:r>
          </w:p>
        </w:tc>
        <w:tc>
          <w:tcPr>
            <w:tcW w:w="1593"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xml:space="preserve">ID da tabela </w:t>
            </w:r>
            <w:proofErr w:type="spellStart"/>
            <w:proofErr w:type="gramStart"/>
            <w:r w:rsidRPr="00984284">
              <w:rPr>
                <w:rFonts w:ascii="Times New Roman" w:eastAsia="Times New Roman" w:hAnsi="Times New Roman"/>
                <w:color w:val="000000"/>
                <w:sz w:val="24"/>
                <w:szCs w:val="24"/>
                <w:lang w:eastAsia="pt-BR"/>
              </w:rPr>
              <w:t>HorariosTurno</w:t>
            </w:r>
            <w:proofErr w:type="spellEnd"/>
            <w:proofErr w:type="gramEnd"/>
          </w:p>
        </w:tc>
      </w:tr>
      <w:tr w:rsidR="00396061" w:rsidRPr="00984284" w:rsidTr="00225CB1">
        <w:trPr>
          <w:gridAfter w:val="1"/>
          <w:wAfter w:w="303" w:type="dxa"/>
          <w:trHeight w:val="320"/>
        </w:trPr>
        <w:tc>
          <w:tcPr>
            <w:tcW w:w="1791"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idTurno</w:t>
            </w:r>
            <w:proofErr w:type="spellEnd"/>
            <w:proofErr w:type="gramEnd"/>
          </w:p>
        </w:tc>
        <w:tc>
          <w:tcPr>
            <w:tcW w:w="1546" w:type="dxa"/>
            <w:gridSpan w:val="3"/>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Pr>
                <w:rFonts w:ascii="Times New Roman" w:eastAsia="Times New Roman" w:hAnsi="Times New Roman"/>
                <w:color w:val="000000"/>
                <w:sz w:val="24"/>
                <w:szCs w:val="24"/>
                <w:lang w:eastAsia="pt-BR"/>
              </w:rPr>
              <w:t>Simples</w:t>
            </w:r>
          </w:p>
        </w:tc>
        <w:tc>
          <w:tcPr>
            <w:tcW w:w="1561" w:type="dxa"/>
            <w:gridSpan w:val="2"/>
            <w:tcBorders>
              <w:top w:val="nil"/>
              <w:left w:val="single" w:sz="8" w:space="0" w:color="auto"/>
              <w:bottom w:val="single" w:sz="8" w:space="0" w:color="auto"/>
              <w:right w:val="single" w:sz="8" w:space="0" w:color="auto"/>
            </w:tcBorders>
            <w:vAlign w:val="center"/>
          </w:tcPr>
          <w:p w:rsidR="00396061" w:rsidRPr="00984284" w:rsidRDefault="00396061" w:rsidP="00396061">
            <w:pPr>
              <w:spacing w:after="0"/>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1232" w:type="dxa"/>
            <w:gridSpan w:val="3"/>
            <w:tcBorders>
              <w:top w:val="nil"/>
              <w:left w:val="single" w:sz="8" w:space="0" w:color="auto"/>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Numero</w:t>
            </w:r>
          </w:p>
        </w:tc>
        <w:tc>
          <w:tcPr>
            <w:tcW w:w="1516" w:type="dxa"/>
            <w:gridSpan w:val="4"/>
            <w:tcBorders>
              <w:top w:val="nil"/>
              <w:left w:val="single" w:sz="8" w:space="0" w:color="auto"/>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Inteiro longo</w:t>
            </w:r>
          </w:p>
        </w:tc>
        <w:tc>
          <w:tcPr>
            <w:tcW w:w="1593"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ID da tabela Turno</w:t>
            </w:r>
          </w:p>
        </w:tc>
      </w:tr>
      <w:tr w:rsidR="00396061" w:rsidRPr="00984284" w:rsidTr="00225CB1">
        <w:trPr>
          <w:gridAfter w:val="1"/>
          <w:wAfter w:w="303" w:type="dxa"/>
          <w:trHeight w:val="320"/>
        </w:trPr>
        <w:tc>
          <w:tcPr>
            <w:tcW w:w="1791"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HoraIni</w:t>
            </w:r>
            <w:proofErr w:type="spellEnd"/>
            <w:proofErr w:type="gramEnd"/>
          </w:p>
        </w:tc>
        <w:tc>
          <w:tcPr>
            <w:tcW w:w="1546" w:type="dxa"/>
            <w:gridSpan w:val="3"/>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Pr>
                <w:rFonts w:ascii="Times New Roman" w:eastAsia="Times New Roman" w:hAnsi="Times New Roman"/>
                <w:color w:val="000000"/>
                <w:sz w:val="24"/>
                <w:szCs w:val="24"/>
                <w:lang w:eastAsia="pt-BR"/>
              </w:rPr>
              <w:t>Simples</w:t>
            </w:r>
          </w:p>
        </w:tc>
        <w:tc>
          <w:tcPr>
            <w:tcW w:w="1561" w:type="dxa"/>
            <w:gridSpan w:val="2"/>
            <w:tcBorders>
              <w:top w:val="nil"/>
              <w:left w:val="single" w:sz="8" w:space="0" w:color="auto"/>
              <w:bottom w:val="single" w:sz="8" w:space="0" w:color="auto"/>
              <w:right w:val="single" w:sz="8" w:space="0" w:color="auto"/>
            </w:tcBorders>
            <w:vAlign w:val="center"/>
          </w:tcPr>
          <w:p w:rsidR="00396061" w:rsidRPr="00984284" w:rsidRDefault="00396061" w:rsidP="00396061">
            <w:pPr>
              <w:spacing w:after="0"/>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1232" w:type="dxa"/>
            <w:gridSpan w:val="3"/>
            <w:tcBorders>
              <w:top w:val="nil"/>
              <w:left w:val="single" w:sz="8" w:space="0" w:color="auto"/>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Data/Hora</w:t>
            </w:r>
          </w:p>
        </w:tc>
        <w:tc>
          <w:tcPr>
            <w:tcW w:w="1516" w:type="dxa"/>
            <w:gridSpan w:val="4"/>
            <w:tcBorders>
              <w:top w:val="nil"/>
              <w:left w:val="single" w:sz="8" w:space="0" w:color="auto"/>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593"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Hora Inicial</w:t>
            </w:r>
          </w:p>
        </w:tc>
      </w:tr>
      <w:tr w:rsidR="00396061" w:rsidRPr="00984284" w:rsidTr="00225CB1">
        <w:trPr>
          <w:gridAfter w:val="1"/>
          <w:wAfter w:w="303" w:type="dxa"/>
          <w:trHeight w:val="320"/>
        </w:trPr>
        <w:tc>
          <w:tcPr>
            <w:tcW w:w="1791"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proofErr w:type="spellStart"/>
            <w:proofErr w:type="gramStart"/>
            <w:r w:rsidRPr="00984284">
              <w:rPr>
                <w:rFonts w:ascii="Times New Roman" w:eastAsia="Times New Roman" w:hAnsi="Times New Roman"/>
                <w:color w:val="000000"/>
                <w:sz w:val="24"/>
                <w:szCs w:val="24"/>
                <w:lang w:eastAsia="pt-BR"/>
              </w:rPr>
              <w:t>HoraFim</w:t>
            </w:r>
            <w:proofErr w:type="spellEnd"/>
            <w:proofErr w:type="gramEnd"/>
          </w:p>
        </w:tc>
        <w:tc>
          <w:tcPr>
            <w:tcW w:w="1546" w:type="dxa"/>
            <w:gridSpan w:val="3"/>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Pr>
                <w:rFonts w:ascii="Times New Roman" w:eastAsia="Times New Roman" w:hAnsi="Times New Roman"/>
                <w:color w:val="000000"/>
                <w:sz w:val="24"/>
                <w:szCs w:val="24"/>
                <w:lang w:eastAsia="pt-BR"/>
              </w:rPr>
              <w:t>Simples</w:t>
            </w:r>
          </w:p>
        </w:tc>
        <w:tc>
          <w:tcPr>
            <w:tcW w:w="1561" w:type="dxa"/>
            <w:gridSpan w:val="2"/>
            <w:tcBorders>
              <w:top w:val="nil"/>
              <w:left w:val="single" w:sz="8" w:space="0" w:color="auto"/>
              <w:bottom w:val="single" w:sz="8" w:space="0" w:color="auto"/>
              <w:right w:val="single" w:sz="8" w:space="0" w:color="auto"/>
            </w:tcBorders>
            <w:vAlign w:val="center"/>
          </w:tcPr>
          <w:p w:rsidR="00396061" w:rsidRPr="00984284" w:rsidRDefault="00396061" w:rsidP="00396061">
            <w:pPr>
              <w:spacing w:after="0"/>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1232" w:type="dxa"/>
            <w:gridSpan w:val="3"/>
            <w:tcBorders>
              <w:top w:val="nil"/>
              <w:left w:val="single" w:sz="8" w:space="0" w:color="auto"/>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Data/Hora</w:t>
            </w:r>
          </w:p>
        </w:tc>
        <w:tc>
          <w:tcPr>
            <w:tcW w:w="1516" w:type="dxa"/>
            <w:gridSpan w:val="4"/>
            <w:tcBorders>
              <w:top w:val="nil"/>
              <w:left w:val="single" w:sz="8" w:space="0" w:color="auto"/>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593"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Hora Final</w:t>
            </w:r>
          </w:p>
        </w:tc>
      </w:tr>
      <w:tr w:rsidR="00396061" w:rsidRPr="00984284" w:rsidTr="00225CB1">
        <w:trPr>
          <w:gridAfter w:val="1"/>
          <w:wAfter w:w="303" w:type="dxa"/>
          <w:trHeight w:val="320"/>
        </w:trPr>
        <w:tc>
          <w:tcPr>
            <w:tcW w:w="1791"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Chave Primária:</w:t>
            </w:r>
          </w:p>
        </w:tc>
        <w:tc>
          <w:tcPr>
            <w:tcW w:w="1546" w:type="dxa"/>
            <w:gridSpan w:val="3"/>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r>
              <w:rPr>
                <w:rFonts w:ascii="Times New Roman" w:eastAsia="Times New Roman" w:hAnsi="Times New Roman"/>
                <w:color w:val="000000"/>
                <w:sz w:val="24"/>
                <w:szCs w:val="24"/>
                <w:lang w:eastAsia="pt-BR"/>
              </w:rPr>
              <w:t>Id</w:t>
            </w:r>
          </w:p>
        </w:tc>
        <w:tc>
          <w:tcPr>
            <w:tcW w:w="1561" w:type="dxa"/>
            <w:gridSpan w:val="2"/>
            <w:tcBorders>
              <w:top w:val="nil"/>
              <w:left w:val="nil"/>
              <w:bottom w:val="single" w:sz="8" w:space="0" w:color="auto"/>
              <w:right w:val="nil"/>
            </w:tcBorders>
          </w:tcPr>
          <w:p w:rsidR="00396061" w:rsidRPr="00984284" w:rsidRDefault="00396061" w:rsidP="00876797">
            <w:pPr>
              <w:spacing w:after="0"/>
              <w:rPr>
                <w:rFonts w:ascii="Times New Roman" w:eastAsia="Times New Roman" w:hAnsi="Times New Roman"/>
                <w:color w:val="000000"/>
                <w:sz w:val="24"/>
                <w:szCs w:val="24"/>
                <w:lang w:eastAsia="pt-BR"/>
              </w:rPr>
            </w:pPr>
          </w:p>
        </w:tc>
        <w:tc>
          <w:tcPr>
            <w:tcW w:w="1232" w:type="dxa"/>
            <w:gridSpan w:val="3"/>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516" w:type="dxa"/>
            <w:gridSpan w:val="4"/>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593" w:type="dxa"/>
            <w:gridSpan w:val="2"/>
            <w:tcBorders>
              <w:top w:val="nil"/>
              <w:left w:val="nil"/>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r>
      <w:tr w:rsidR="00396061" w:rsidRPr="00984284" w:rsidTr="00225CB1">
        <w:trPr>
          <w:gridAfter w:val="1"/>
          <w:wAfter w:w="303" w:type="dxa"/>
          <w:trHeight w:val="336"/>
        </w:trPr>
        <w:tc>
          <w:tcPr>
            <w:tcW w:w="1791" w:type="dxa"/>
            <w:gridSpan w:val="2"/>
            <w:tcBorders>
              <w:top w:val="nil"/>
              <w:left w:val="single" w:sz="8" w:space="0" w:color="auto"/>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Chave Estrangeira:</w:t>
            </w:r>
          </w:p>
        </w:tc>
        <w:tc>
          <w:tcPr>
            <w:tcW w:w="1546" w:type="dxa"/>
            <w:gridSpan w:val="3"/>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roofErr w:type="spellStart"/>
            <w:proofErr w:type="gramStart"/>
            <w:r>
              <w:rPr>
                <w:rFonts w:ascii="Times New Roman" w:eastAsia="Times New Roman" w:hAnsi="Times New Roman"/>
                <w:color w:val="000000"/>
                <w:sz w:val="24"/>
                <w:szCs w:val="24"/>
                <w:lang w:eastAsia="pt-BR"/>
              </w:rPr>
              <w:t>idTurno</w:t>
            </w:r>
            <w:proofErr w:type="spellEnd"/>
            <w:proofErr w:type="gramEnd"/>
          </w:p>
        </w:tc>
        <w:tc>
          <w:tcPr>
            <w:tcW w:w="1561" w:type="dxa"/>
            <w:gridSpan w:val="2"/>
            <w:tcBorders>
              <w:top w:val="nil"/>
              <w:left w:val="nil"/>
              <w:bottom w:val="single" w:sz="8" w:space="0" w:color="auto"/>
              <w:right w:val="nil"/>
            </w:tcBorders>
          </w:tcPr>
          <w:p w:rsidR="00396061" w:rsidRPr="00984284" w:rsidRDefault="00396061" w:rsidP="00876797">
            <w:pPr>
              <w:spacing w:after="0"/>
              <w:rPr>
                <w:rFonts w:ascii="Times New Roman" w:eastAsia="Times New Roman" w:hAnsi="Times New Roman"/>
                <w:color w:val="000000"/>
                <w:sz w:val="24"/>
                <w:szCs w:val="24"/>
                <w:lang w:eastAsia="pt-BR"/>
              </w:rPr>
            </w:pPr>
          </w:p>
        </w:tc>
        <w:tc>
          <w:tcPr>
            <w:tcW w:w="1232" w:type="dxa"/>
            <w:gridSpan w:val="3"/>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516" w:type="dxa"/>
            <w:gridSpan w:val="4"/>
            <w:tcBorders>
              <w:top w:val="nil"/>
              <w:left w:val="nil"/>
              <w:bottom w:val="single" w:sz="8" w:space="0" w:color="auto"/>
              <w:right w:val="nil"/>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c>
          <w:tcPr>
            <w:tcW w:w="1593" w:type="dxa"/>
            <w:gridSpan w:val="2"/>
            <w:tcBorders>
              <w:top w:val="nil"/>
              <w:left w:val="nil"/>
              <w:bottom w:val="single" w:sz="8" w:space="0" w:color="auto"/>
              <w:right w:val="single" w:sz="8" w:space="0" w:color="auto"/>
            </w:tcBorders>
            <w:shd w:val="clear" w:color="auto" w:fill="auto"/>
            <w:noWrap/>
            <w:vAlign w:val="center"/>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 </w:t>
            </w:r>
          </w:p>
        </w:tc>
      </w:tr>
      <w:tr w:rsidR="00396061" w:rsidRPr="00984284" w:rsidTr="00225CB1">
        <w:trPr>
          <w:gridAfter w:val="2"/>
          <w:wAfter w:w="324" w:type="dxa"/>
          <w:trHeight w:val="330"/>
        </w:trPr>
        <w:tc>
          <w:tcPr>
            <w:tcW w:w="9218" w:type="dxa"/>
            <w:gridSpan w:val="15"/>
            <w:tcBorders>
              <w:top w:val="single" w:sz="8" w:space="0" w:color="auto"/>
              <w:left w:val="single" w:sz="8" w:space="0" w:color="auto"/>
              <w:bottom w:val="single" w:sz="8" w:space="0" w:color="auto"/>
              <w:right w:val="single" w:sz="8" w:space="0" w:color="000000"/>
            </w:tcBorders>
          </w:tcPr>
          <w:p w:rsidR="00396061" w:rsidRPr="00984284" w:rsidRDefault="00396061" w:rsidP="00876797">
            <w:pPr>
              <w:spacing w:after="0"/>
              <w:rPr>
                <w:rFonts w:ascii="Times New Roman" w:eastAsia="Times New Roman" w:hAnsi="Times New Roman"/>
                <w:b/>
                <w:bCs/>
                <w:color w:val="000000"/>
                <w:sz w:val="24"/>
                <w:szCs w:val="24"/>
                <w:lang w:eastAsia="pt-BR"/>
              </w:rPr>
            </w:pPr>
            <w:r w:rsidRPr="00984284">
              <w:rPr>
                <w:rFonts w:ascii="Times New Roman" w:eastAsia="Times New Roman" w:hAnsi="Times New Roman"/>
                <w:b/>
                <w:bCs/>
                <w:color w:val="000000"/>
                <w:sz w:val="24"/>
                <w:szCs w:val="24"/>
                <w:lang w:eastAsia="pt-BR"/>
              </w:rPr>
              <w:t>Entidade: Disciplina</w:t>
            </w:r>
          </w:p>
        </w:tc>
      </w:tr>
      <w:tr w:rsidR="00225CB1" w:rsidRPr="00984284" w:rsidTr="00225CB1">
        <w:trPr>
          <w:gridAfter w:val="2"/>
          <w:wAfter w:w="324" w:type="dxa"/>
          <w:trHeight w:val="330"/>
        </w:trPr>
        <w:tc>
          <w:tcPr>
            <w:tcW w:w="9218" w:type="dxa"/>
            <w:gridSpan w:val="15"/>
            <w:tcBorders>
              <w:top w:val="single" w:sz="8" w:space="0" w:color="auto"/>
              <w:left w:val="single" w:sz="8" w:space="0" w:color="auto"/>
              <w:bottom w:val="single" w:sz="8" w:space="0" w:color="auto"/>
              <w:right w:val="single" w:sz="8" w:space="0" w:color="000000"/>
            </w:tcBorders>
          </w:tcPr>
          <w:p w:rsidR="00225CB1" w:rsidRPr="00225CB1" w:rsidRDefault="00225CB1" w:rsidP="00225CB1">
            <w:pPr>
              <w:spacing w:after="0"/>
              <w:rPr>
                <w:rFonts w:ascii="Times New Roman" w:eastAsia="Times New Roman" w:hAnsi="Times New Roman"/>
                <w:bCs/>
                <w:color w:val="000000"/>
                <w:sz w:val="24"/>
                <w:szCs w:val="24"/>
                <w:lang w:eastAsia="pt-BR"/>
              </w:rPr>
            </w:pPr>
            <w:r>
              <w:rPr>
                <w:rFonts w:ascii="Times New Roman" w:eastAsia="Times New Roman" w:hAnsi="Times New Roman"/>
                <w:bCs/>
                <w:color w:val="000000"/>
                <w:sz w:val="24"/>
                <w:szCs w:val="24"/>
                <w:lang w:eastAsia="pt-BR"/>
              </w:rPr>
              <w:t>Descrição: Estrutura que armazena as informações sobre as disciplinas</w:t>
            </w:r>
          </w:p>
        </w:tc>
      </w:tr>
      <w:tr w:rsidR="00396061" w:rsidRPr="00984284" w:rsidTr="00225CB1">
        <w:trPr>
          <w:gridAfter w:val="2"/>
          <w:wAfter w:w="324" w:type="dxa"/>
          <w:trHeight w:val="330"/>
        </w:trPr>
        <w:tc>
          <w:tcPr>
            <w:tcW w:w="1791" w:type="dxa"/>
            <w:gridSpan w:val="2"/>
            <w:tcBorders>
              <w:top w:val="nil"/>
              <w:left w:val="single" w:sz="8" w:space="0" w:color="auto"/>
              <w:bottom w:val="single" w:sz="8" w:space="0" w:color="auto"/>
              <w:right w:val="nil"/>
            </w:tcBorders>
            <w:shd w:val="clear" w:color="000000" w:fill="000000"/>
            <w:noWrap/>
            <w:vAlign w:val="bottom"/>
            <w:hideMark/>
          </w:tcPr>
          <w:p w:rsidR="00396061" w:rsidRPr="00984284" w:rsidRDefault="00396061"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Atributo</w:t>
            </w:r>
          </w:p>
        </w:tc>
        <w:tc>
          <w:tcPr>
            <w:tcW w:w="1447" w:type="dxa"/>
            <w:gridSpan w:val="2"/>
            <w:tcBorders>
              <w:top w:val="nil"/>
              <w:left w:val="single" w:sz="8" w:space="0" w:color="auto"/>
              <w:bottom w:val="single" w:sz="8" w:space="0" w:color="auto"/>
              <w:right w:val="single" w:sz="8" w:space="0" w:color="auto"/>
            </w:tcBorders>
            <w:shd w:val="clear" w:color="000000" w:fill="000000"/>
            <w:vAlign w:val="bottom"/>
          </w:tcPr>
          <w:p w:rsidR="00396061" w:rsidRPr="00984284" w:rsidRDefault="00396061" w:rsidP="0088457A">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Classe</w:t>
            </w:r>
          </w:p>
        </w:tc>
        <w:tc>
          <w:tcPr>
            <w:tcW w:w="1660" w:type="dxa"/>
            <w:gridSpan w:val="3"/>
            <w:tcBorders>
              <w:top w:val="nil"/>
              <w:left w:val="single" w:sz="8" w:space="0" w:color="auto"/>
              <w:bottom w:val="single" w:sz="8" w:space="0" w:color="auto"/>
              <w:right w:val="nil"/>
            </w:tcBorders>
            <w:shd w:val="clear" w:color="000000" w:fill="000000"/>
            <w:noWrap/>
            <w:vAlign w:val="bottom"/>
            <w:hideMark/>
          </w:tcPr>
          <w:p w:rsidR="00396061" w:rsidRPr="00984284" w:rsidRDefault="00396061" w:rsidP="00876797">
            <w:pPr>
              <w:spacing w:after="0"/>
              <w:rPr>
                <w:rFonts w:ascii="Times New Roman" w:eastAsia="Times New Roman" w:hAnsi="Times New Roman"/>
                <w:color w:val="FFFFFF"/>
                <w:sz w:val="24"/>
                <w:szCs w:val="24"/>
                <w:lang w:eastAsia="pt-BR"/>
              </w:rPr>
            </w:pPr>
            <w:r>
              <w:rPr>
                <w:rFonts w:ascii="Times New Roman" w:eastAsia="Times New Roman" w:hAnsi="Times New Roman"/>
                <w:color w:val="FFFFFF"/>
                <w:sz w:val="24"/>
                <w:szCs w:val="24"/>
                <w:lang w:eastAsia="pt-BR"/>
              </w:rPr>
              <w:t>Obrigatório</w:t>
            </w:r>
          </w:p>
        </w:tc>
        <w:tc>
          <w:tcPr>
            <w:tcW w:w="1296" w:type="dxa"/>
            <w:gridSpan w:val="4"/>
            <w:tcBorders>
              <w:top w:val="nil"/>
              <w:left w:val="single" w:sz="8" w:space="0" w:color="auto"/>
              <w:bottom w:val="single" w:sz="8" w:space="0" w:color="auto"/>
              <w:right w:val="nil"/>
            </w:tcBorders>
            <w:shd w:val="clear" w:color="000000" w:fill="000000"/>
            <w:noWrap/>
            <w:vAlign w:val="bottom"/>
            <w:hideMark/>
          </w:tcPr>
          <w:p w:rsidR="00396061" w:rsidRPr="00984284" w:rsidRDefault="00396061"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Tipo</w:t>
            </w:r>
          </w:p>
        </w:tc>
        <w:tc>
          <w:tcPr>
            <w:tcW w:w="1452" w:type="dxa"/>
            <w:gridSpan w:val="3"/>
            <w:tcBorders>
              <w:top w:val="nil"/>
              <w:left w:val="single" w:sz="8" w:space="0" w:color="auto"/>
              <w:bottom w:val="single" w:sz="8" w:space="0" w:color="auto"/>
              <w:right w:val="nil"/>
            </w:tcBorders>
            <w:shd w:val="clear" w:color="000000" w:fill="000000"/>
            <w:noWrap/>
            <w:vAlign w:val="bottom"/>
            <w:hideMark/>
          </w:tcPr>
          <w:p w:rsidR="00396061" w:rsidRPr="00984284" w:rsidRDefault="00396061"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Tamanho</w:t>
            </w:r>
          </w:p>
        </w:tc>
        <w:tc>
          <w:tcPr>
            <w:tcW w:w="1572" w:type="dxa"/>
            <w:tcBorders>
              <w:top w:val="nil"/>
              <w:left w:val="single" w:sz="8" w:space="0" w:color="auto"/>
              <w:bottom w:val="single" w:sz="8" w:space="0" w:color="auto"/>
              <w:right w:val="single" w:sz="8" w:space="0" w:color="auto"/>
            </w:tcBorders>
            <w:shd w:val="clear" w:color="000000" w:fill="000000"/>
            <w:noWrap/>
            <w:vAlign w:val="bottom"/>
            <w:hideMark/>
          </w:tcPr>
          <w:p w:rsidR="00396061" w:rsidRPr="00984284" w:rsidRDefault="00396061" w:rsidP="00876797">
            <w:pPr>
              <w:spacing w:after="0"/>
              <w:rPr>
                <w:rFonts w:ascii="Times New Roman" w:eastAsia="Times New Roman" w:hAnsi="Times New Roman"/>
                <w:color w:val="FFFFFF"/>
                <w:sz w:val="24"/>
                <w:szCs w:val="24"/>
                <w:lang w:eastAsia="pt-BR"/>
              </w:rPr>
            </w:pPr>
            <w:r w:rsidRPr="00984284">
              <w:rPr>
                <w:rFonts w:ascii="Times New Roman" w:eastAsia="Times New Roman" w:hAnsi="Times New Roman"/>
                <w:color w:val="FFFFFF"/>
                <w:sz w:val="24"/>
                <w:szCs w:val="24"/>
                <w:lang w:eastAsia="pt-BR"/>
              </w:rPr>
              <w:t>Descrição</w:t>
            </w:r>
          </w:p>
        </w:tc>
      </w:tr>
      <w:tr w:rsidR="00396061" w:rsidRPr="00984284" w:rsidTr="00225CB1">
        <w:trPr>
          <w:gridAfter w:val="2"/>
          <w:wAfter w:w="324" w:type="dxa"/>
          <w:trHeight w:val="330"/>
        </w:trPr>
        <w:tc>
          <w:tcPr>
            <w:tcW w:w="1791" w:type="dxa"/>
            <w:gridSpan w:val="2"/>
            <w:tcBorders>
              <w:top w:val="nil"/>
              <w:left w:val="single" w:sz="8" w:space="0" w:color="auto"/>
              <w:bottom w:val="single" w:sz="8" w:space="0" w:color="auto"/>
              <w:right w:val="nil"/>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proofErr w:type="gramStart"/>
            <w:r w:rsidRPr="00984284">
              <w:rPr>
                <w:rFonts w:ascii="Times New Roman" w:eastAsia="Times New Roman" w:hAnsi="Times New Roman"/>
                <w:color w:val="000000"/>
                <w:sz w:val="24"/>
                <w:szCs w:val="24"/>
                <w:lang w:eastAsia="pt-BR"/>
              </w:rPr>
              <w:t>id</w:t>
            </w:r>
            <w:proofErr w:type="gramEnd"/>
          </w:p>
        </w:tc>
        <w:tc>
          <w:tcPr>
            <w:tcW w:w="1447" w:type="dxa"/>
            <w:gridSpan w:val="2"/>
            <w:tcBorders>
              <w:top w:val="nil"/>
              <w:left w:val="single" w:sz="8" w:space="0" w:color="auto"/>
              <w:bottom w:val="single" w:sz="8" w:space="0" w:color="auto"/>
              <w:right w:val="single" w:sz="8" w:space="0" w:color="auto"/>
            </w:tcBorders>
            <w:vAlign w:val="bottom"/>
          </w:tcPr>
          <w:p w:rsidR="00396061" w:rsidRPr="00984284" w:rsidRDefault="00396061" w:rsidP="0088457A">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Determinante</w:t>
            </w:r>
          </w:p>
        </w:tc>
        <w:tc>
          <w:tcPr>
            <w:tcW w:w="1660" w:type="dxa"/>
            <w:gridSpan w:val="3"/>
            <w:tcBorders>
              <w:top w:val="nil"/>
              <w:left w:val="single" w:sz="8" w:space="0" w:color="auto"/>
              <w:bottom w:val="single" w:sz="8" w:space="0" w:color="auto"/>
              <w:right w:val="nil"/>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1296" w:type="dxa"/>
            <w:gridSpan w:val="4"/>
            <w:tcBorders>
              <w:top w:val="nil"/>
              <w:left w:val="single" w:sz="8" w:space="0" w:color="auto"/>
              <w:bottom w:val="single" w:sz="8" w:space="0" w:color="auto"/>
              <w:right w:val="nil"/>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Numero</w:t>
            </w:r>
          </w:p>
        </w:tc>
        <w:tc>
          <w:tcPr>
            <w:tcW w:w="1452" w:type="dxa"/>
            <w:gridSpan w:val="3"/>
            <w:tcBorders>
              <w:top w:val="nil"/>
              <w:left w:val="single" w:sz="8" w:space="0" w:color="auto"/>
              <w:bottom w:val="single" w:sz="8" w:space="0" w:color="auto"/>
              <w:right w:val="nil"/>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Inteiro longo</w:t>
            </w:r>
          </w:p>
        </w:tc>
        <w:tc>
          <w:tcPr>
            <w:tcW w:w="1572" w:type="dxa"/>
            <w:tcBorders>
              <w:top w:val="nil"/>
              <w:left w:val="single" w:sz="8" w:space="0" w:color="auto"/>
              <w:bottom w:val="single" w:sz="8" w:space="0" w:color="auto"/>
              <w:right w:val="single" w:sz="8" w:space="0" w:color="auto"/>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ID da tabela Disciplina</w:t>
            </w:r>
          </w:p>
        </w:tc>
      </w:tr>
      <w:tr w:rsidR="00396061" w:rsidRPr="00984284" w:rsidTr="00225CB1">
        <w:trPr>
          <w:gridAfter w:val="2"/>
          <w:wAfter w:w="324" w:type="dxa"/>
          <w:trHeight w:val="330"/>
        </w:trPr>
        <w:tc>
          <w:tcPr>
            <w:tcW w:w="1791" w:type="dxa"/>
            <w:gridSpan w:val="2"/>
            <w:tcBorders>
              <w:top w:val="nil"/>
              <w:left w:val="single" w:sz="8" w:space="0" w:color="auto"/>
              <w:bottom w:val="single" w:sz="8" w:space="0" w:color="auto"/>
              <w:right w:val="nil"/>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proofErr w:type="gramStart"/>
            <w:r w:rsidRPr="00984284">
              <w:rPr>
                <w:rFonts w:ascii="Times New Roman" w:eastAsia="Times New Roman" w:hAnsi="Times New Roman"/>
                <w:color w:val="000000"/>
                <w:sz w:val="24"/>
                <w:szCs w:val="24"/>
                <w:lang w:eastAsia="pt-BR"/>
              </w:rPr>
              <w:t>nome</w:t>
            </w:r>
            <w:proofErr w:type="gramEnd"/>
          </w:p>
        </w:tc>
        <w:tc>
          <w:tcPr>
            <w:tcW w:w="1447" w:type="dxa"/>
            <w:gridSpan w:val="2"/>
            <w:tcBorders>
              <w:top w:val="nil"/>
              <w:left w:val="single" w:sz="8" w:space="0" w:color="auto"/>
              <w:bottom w:val="single" w:sz="8" w:space="0" w:color="auto"/>
              <w:right w:val="single" w:sz="8" w:space="0" w:color="auto"/>
            </w:tcBorders>
            <w:vAlign w:val="bottom"/>
          </w:tcPr>
          <w:p w:rsidR="00396061" w:rsidRPr="00984284" w:rsidRDefault="00396061" w:rsidP="0088457A">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Simples</w:t>
            </w:r>
          </w:p>
        </w:tc>
        <w:tc>
          <w:tcPr>
            <w:tcW w:w="1660" w:type="dxa"/>
            <w:gridSpan w:val="3"/>
            <w:tcBorders>
              <w:top w:val="nil"/>
              <w:left w:val="single" w:sz="8" w:space="0" w:color="auto"/>
              <w:bottom w:val="single" w:sz="8" w:space="0" w:color="auto"/>
              <w:right w:val="nil"/>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1296" w:type="dxa"/>
            <w:gridSpan w:val="4"/>
            <w:tcBorders>
              <w:top w:val="nil"/>
              <w:left w:val="single" w:sz="8" w:space="0" w:color="auto"/>
              <w:bottom w:val="single" w:sz="8" w:space="0" w:color="auto"/>
              <w:right w:val="nil"/>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Texto</w:t>
            </w:r>
          </w:p>
        </w:tc>
        <w:tc>
          <w:tcPr>
            <w:tcW w:w="1452" w:type="dxa"/>
            <w:gridSpan w:val="3"/>
            <w:tcBorders>
              <w:top w:val="nil"/>
              <w:left w:val="single" w:sz="8" w:space="0" w:color="auto"/>
              <w:bottom w:val="single" w:sz="8" w:space="0" w:color="auto"/>
              <w:right w:val="nil"/>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50</w:t>
            </w:r>
          </w:p>
        </w:tc>
        <w:tc>
          <w:tcPr>
            <w:tcW w:w="1572" w:type="dxa"/>
            <w:tcBorders>
              <w:top w:val="nil"/>
              <w:left w:val="single" w:sz="8" w:space="0" w:color="auto"/>
              <w:bottom w:val="single" w:sz="8" w:space="0" w:color="auto"/>
              <w:right w:val="single" w:sz="8" w:space="0" w:color="auto"/>
            </w:tcBorders>
            <w:shd w:val="clear" w:color="auto" w:fill="auto"/>
            <w:noWrap/>
            <w:vAlign w:val="bottom"/>
            <w:hideMark/>
          </w:tcPr>
          <w:p w:rsidR="00396061" w:rsidRPr="00984284" w:rsidRDefault="00396061"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Nome da Disciplina</w:t>
            </w:r>
          </w:p>
        </w:tc>
      </w:tr>
      <w:tr w:rsidR="00117123" w:rsidRPr="00984284" w:rsidTr="00225CB1">
        <w:trPr>
          <w:gridAfter w:val="2"/>
          <w:wAfter w:w="324" w:type="dxa"/>
          <w:trHeight w:val="419"/>
        </w:trPr>
        <w:tc>
          <w:tcPr>
            <w:tcW w:w="1791" w:type="dxa"/>
            <w:gridSpan w:val="2"/>
            <w:tcBorders>
              <w:top w:val="nil"/>
              <w:left w:val="single" w:sz="8" w:space="0" w:color="auto"/>
              <w:bottom w:val="single" w:sz="8" w:space="0" w:color="auto"/>
              <w:right w:val="nil"/>
            </w:tcBorders>
            <w:shd w:val="clear" w:color="auto" w:fill="auto"/>
            <w:noWrap/>
            <w:vAlign w:val="bottom"/>
            <w:hideMark/>
          </w:tcPr>
          <w:p w:rsidR="00117123" w:rsidRPr="00984284" w:rsidRDefault="00117123"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Chave Primária:</w:t>
            </w:r>
          </w:p>
        </w:tc>
        <w:tc>
          <w:tcPr>
            <w:tcW w:w="7427" w:type="dxa"/>
            <w:gridSpan w:val="13"/>
            <w:tcBorders>
              <w:top w:val="nil"/>
              <w:left w:val="single" w:sz="8" w:space="0" w:color="auto"/>
              <w:bottom w:val="single" w:sz="8" w:space="0" w:color="auto"/>
              <w:right w:val="single" w:sz="8" w:space="0" w:color="auto"/>
            </w:tcBorders>
            <w:vAlign w:val="bottom"/>
          </w:tcPr>
          <w:p w:rsidR="00117123" w:rsidRPr="00984284" w:rsidRDefault="00117123" w:rsidP="00117123">
            <w:pPr>
              <w:spacing w:after="0"/>
              <w:rPr>
                <w:rFonts w:ascii="Times New Roman" w:eastAsia="Times New Roman" w:hAnsi="Times New Roman"/>
                <w:color w:val="000000"/>
                <w:sz w:val="24"/>
                <w:szCs w:val="24"/>
                <w:lang w:eastAsia="pt-BR"/>
              </w:rPr>
            </w:pPr>
            <w:proofErr w:type="gramStart"/>
            <w:r w:rsidRPr="00984284">
              <w:rPr>
                <w:rFonts w:ascii="Times New Roman" w:eastAsia="Times New Roman" w:hAnsi="Times New Roman"/>
                <w:color w:val="000000"/>
                <w:sz w:val="24"/>
                <w:szCs w:val="24"/>
                <w:lang w:eastAsia="pt-BR"/>
              </w:rPr>
              <w:t>id</w:t>
            </w:r>
            <w:proofErr w:type="gramEnd"/>
          </w:p>
        </w:tc>
      </w:tr>
      <w:tr w:rsidR="00117123" w:rsidRPr="00984284" w:rsidTr="00225CB1">
        <w:trPr>
          <w:gridAfter w:val="2"/>
          <w:wAfter w:w="324" w:type="dxa"/>
          <w:trHeight w:val="330"/>
        </w:trPr>
        <w:tc>
          <w:tcPr>
            <w:tcW w:w="1791" w:type="dxa"/>
            <w:gridSpan w:val="2"/>
            <w:tcBorders>
              <w:top w:val="nil"/>
              <w:left w:val="single" w:sz="8" w:space="0" w:color="auto"/>
              <w:bottom w:val="single" w:sz="8" w:space="0" w:color="auto"/>
              <w:right w:val="nil"/>
            </w:tcBorders>
            <w:shd w:val="clear" w:color="auto" w:fill="auto"/>
            <w:noWrap/>
            <w:vAlign w:val="bottom"/>
            <w:hideMark/>
          </w:tcPr>
          <w:p w:rsidR="00117123" w:rsidRPr="00984284" w:rsidRDefault="00117123" w:rsidP="00876797">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Chave Estrangeira:</w:t>
            </w:r>
          </w:p>
        </w:tc>
        <w:tc>
          <w:tcPr>
            <w:tcW w:w="7427" w:type="dxa"/>
            <w:gridSpan w:val="13"/>
            <w:tcBorders>
              <w:top w:val="nil"/>
              <w:left w:val="single" w:sz="8" w:space="0" w:color="auto"/>
              <w:bottom w:val="single" w:sz="8" w:space="0" w:color="auto"/>
              <w:right w:val="single" w:sz="8" w:space="0" w:color="auto"/>
            </w:tcBorders>
          </w:tcPr>
          <w:p w:rsidR="00117123" w:rsidRPr="00984284" w:rsidRDefault="00117123" w:rsidP="00117123">
            <w:pPr>
              <w:spacing w:after="0"/>
              <w:rPr>
                <w:rFonts w:ascii="Times New Roman" w:eastAsia="Times New Roman" w:hAnsi="Times New Roman"/>
                <w:color w:val="000000"/>
                <w:sz w:val="24"/>
                <w:szCs w:val="24"/>
                <w:lang w:eastAsia="pt-BR"/>
              </w:rPr>
            </w:pPr>
            <w:r w:rsidRPr="00984284">
              <w:rPr>
                <w:rFonts w:ascii="Times New Roman" w:eastAsia="Times New Roman" w:hAnsi="Times New Roman"/>
                <w:color w:val="000000"/>
                <w:sz w:val="24"/>
                <w:szCs w:val="24"/>
                <w:lang w:eastAsia="pt-BR"/>
              </w:rPr>
              <w:t>-</w:t>
            </w:r>
          </w:p>
          <w:p w:rsidR="00117123" w:rsidRPr="00984284" w:rsidRDefault="00117123" w:rsidP="00876797">
            <w:pPr>
              <w:spacing w:after="0"/>
              <w:rPr>
                <w:rFonts w:ascii="Times New Roman" w:eastAsia="Times New Roman" w:hAnsi="Times New Roman"/>
                <w:color w:val="000000"/>
                <w:sz w:val="24"/>
                <w:szCs w:val="24"/>
                <w:lang w:eastAsia="pt-BR"/>
              </w:rPr>
            </w:pPr>
          </w:p>
        </w:tc>
      </w:tr>
      <w:tr w:rsidR="00D51FF8" w:rsidRPr="00864FA3" w:rsidTr="00225CB1">
        <w:trPr>
          <w:gridBefore w:val="1"/>
          <w:wBefore w:w="88" w:type="dxa"/>
          <w:trHeight w:val="330"/>
        </w:trPr>
        <w:tc>
          <w:tcPr>
            <w:tcW w:w="9454" w:type="dxa"/>
            <w:gridSpan w:val="1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b/>
                <w:color w:val="000000"/>
                <w:sz w:val="24"/>
                <w:szCs w:val="24"/>
                <w:lang w:eastAsia="pt-BR"/>
              </w:rPr>
            </w:pPr>
            <w:r w:rsidRPr="00864FA3">
              <w:rPr>
                <w:rFonts w:ascii="Times New Roman" w:eastAsia="Times New Roman" w:hAnsi="Times New Roman"/>
                <w:b/>
                <w:color w:val="000000"/>
                <w:sz w:val="24"/>
                <w:szCs w:val="24"/>
                <w:lang w:eastAsia="pt-BR"/>
              </w:rPr>
              <w:lastRenderedPageBreak/>
              <w:t xml:space="preserve">Entidade: </w:t>
            </w:r>
            <w:proofErr w:type="spellStart"/>
            <w:proofErr w:type="gramStart"/>
            <w:r w:rsidRPr="00864FA3">
              <w:rPr>
                <w:rFonts w:ascii="Times New Roman" w:eastAsia="Times New Roman" w:hAnsi="Times New Roman"/>
                <w:b/>
                <w:color w:val="000000"/>
                <w:sz w:val="24"/>
                <w:szCs w:val="24"/>
                <w:lang w:eastAsia="pt-BR"/>
              </w:rPr>
              <w:t>PeriodoDisciplinas</w:t>
            </w:r>
            <w:proofErr w:type="spellEnd"/>
            <w:proofErr w:type="gramEnd"/>
          </w:p>
        </w:tc>
      </w:tr>
      <w:tr w:rsidR="00225CB1" w:rsidRPr="00864FA3" w:rsidTr="00225CB1">
        <w:trPr>
          <w:gridBefore w:val="1"/>
          <w:wBefore w:w="88" w:type="dxa"/>
          <w:trHeight w:val="330"/>
        </w:trPr>
        <w:tc>
          <w:tcPr>
            <w:tcW w:w="9454" w:type="dxa"/>
            <w:gridSpan w:val="1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225CB1" w:rsidRPr="00225CB1" w:rsidRDefault="00225CB1" w:rsidP="00225CB1">
            <w:pPr>
              <w:spacing w:after="0" w:line="360" w:lineRule="auto"/>
              <w:jc w:val="both"/>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Descrição: Estrutura que armazena as disciplinas de cada período</w:t>
            </w:r>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Atributo</w:t>
            </w:r>
          </w:p>
        </w:tc>
        <w:tc>
          <w:tcPr>
            <w:tcW w:w="1567" w:type="dxa"/>
            <w:gridSpan w:val="3"/>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Classe</w:t>
            </w:r>
          </w:p>
        </w:tc>
        <w:tc>
          <w:tcPr>
            <w:tcW w:w="1285" w:type="dxa"/>
            <w:gridSpan w:val="3"/>
            <w:tcBorders>
              <w:top w:val="nil"/>
              <w:left w:val="nil"/>
              <w:bottom w:val="single" w:sz="8" w:space="0" w:color="auto"/>
              <w:right w:val="single" w:sz="8" w:space="0" w:color="auto"/>
            </w:tcBorders>
            <w:shd w:val="clear" w:color="000000" w:fill="000000"/>
            <w:noWrap/>
            <w:vAlign w:val="bottom"/>
            <w:hideMark/>
          </w:tcPr>
          <w:p w:rsidR="00D51FF8" w:rsidRPr="00864FA3" w:rsidRDefault="00396061" w:rsidP="00734C9D">
            <w:pPr>
              <w:spacing w:after="0" w:line="360" w:lineRule="auto"/>
              <w:jc w:val="both"/>
              <w:rPr>
                <w:rFonts w:ascii="Times New Roman" w:eastAsia="Times New Roman" w:hAnsi="Times New Roman"/>
                <w:color w:val="FFFFFF" w:themeColor="background1"/>
                <w:sz w:val="24"/>
                <w:szCs w:val="24"/>
                <w:lang w:eastAsia="pt-BR"/>
              </w:rPr>
            </w:pPr>
            <w:r>
              <w:rPr>
                <w:rFonts w:ascii="Times New Roman" w:eastAsia="Times New Roman" w:hAnsi="Times New Roman"/>
                <w:color w:val="FFFFFF" w:themeColor="background1"/>
                <w:sz w:val="24"/>
                <w:szCs w:val="24"/>
                <w:lang w:eastAsia="pt-BR"/>
              </w:rPr>
              <w:t>Obrigatório</w:t>
            </w:r>
          </w:p>
        </w:tc>
        <w:tc>
          <w:tcPr>
            <w:tcW w:w="1140" w:type="dxa"/>
            <w:gridSpan w:val="3"/>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Tipo</w:t>
            </w:r>
          </w:p>
        </w:tc>
        <w:tc>
          <w:tcPr>
            <w:tcW w:w="1077" w:type="dxa"/>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Tamanho</w:t>
            </w:r>
          </w:p>
        </w:tc>
        <w:tc>
          <w:tcPr>
            <w:tcW w:w="2166" w:type="dxa"/>
            <w:gridSpan w:val="4"/>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Descrição</w:t>
            </w:r>
          </w:p>
        </w:tc>
      </w:tr>
      <w:tr w:rsidR="00B76710" w:rsidRPr="00864FA3" w:rsidTr="00225CB1">
        <w:trPr>
          <w:gridBefore w:val="1"/>
          <w:wBefore w:w="88" w:type="dxa"/>
          <w:trHeight w:val="645"/>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Determinante</w:t>
            </w:r>
          </w:p>
        </w:tc>
        <w:tc>
          <w:tcPr>
            <w:tcW w:w="1285"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40" w:type="dxa"/>
            <w:gridSpan w:val="3"/>
            <w:tcBorders>
              <w:top w:val="nil"/>
              <w:left w:val="nil"/>
              <w:bottom w:val="nil"/>
              <w:right w:val="nil"/>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077" w:type="dxa"/>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xml:space="preserve">ID da tabela </w:t>
            </w:r>
            <w:proofErr w:type="spellStart"/>
            <w:proofErr w:type="gramStart"/>
            <w:r w:rsidRPr="00864FA3">
              <w:rPr>
                <w:rFonts w:ascii="Times New Roman" w:eastAsia="Times New Roman" w:hAnsi="Times New Roman"/>
                <w:color w:val="000000"/>
                <w:sz w:val="24"/>
                <w:szCs w:val="24"/>
                <w:lang w:eastAsia="pt-BR"/>
              </w:rPr>
              <w:t>PeriodoDisciplinas</w:t>
            </w:r>
            <w:proofErr w:type="spellEnd"/>
            <w:proofErr w:type="gramEnd"/>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idCurso</w:t>
            </w:r>
            <w:proofErr w:type="spellEnd"/>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285"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40" w:type="dxa"/>
            <w:gridSpan w:val="3"/>
            <w:tcBorders>
              <w:top w:val="single" w:sz="8" w:space="0" w:color="auto"/>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077" w:type="dxa"/>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ID da tabela Curso</w:t>
            </w:r>
          </w:p>
        </w:tc>
      </w:tr>
      <w:tr w:rsidR="00B76710" w:rsidRPr="00864FA3" w:rsidTr="00225CB1">
        <w:trPr>
          <w:gridBefore w:val="1"/>
          <w:wBefore w:w="88" w:type="dxa"/>
          <w:trHeight w:val="645"/>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idDisciplina</w:t>
            </w:r>
            <w:proofErr w:type="spellEnd"/>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285"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40"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077" w:type="dxa"/>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ID da tabela Disciplina</w:t>
            </w:r>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periodo</w:t>
            </w:r>
            <w:proofErr w:type="spellEnd"/>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285"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40"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077" w:type="dxa"/>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Per</w:t>
            </w:r>
            <w:r w:rsidR="00495EFD" w:rsidRPr="00864FA3">
              <w:rPr>
                <w:rFonts w:ascii="Times New Roman" w:eastAsia="Times New Roman" w:hAnsi="Times New Roman"/>
                <w:color w:val="000000"/>
                <w:sz w:val="24"/>
                <w:szCs w:val="24"/>
                <w:lang w:eastAsia="pt-BR"/>
              </w:rPr>
              <w:t>í</w:t>
            </w:r>
            <w:r w:rsidRPr="00864FA3">
              <w:rPr>
                <w:rFonts w:ascii="Times New Roman" w:eastAsia="Times New Roman" w:hAnsi="Times New Roman"/>
                <w:color w:val="000000"/>
                <w:sz w:val="24"/>
                <w:szCs w:val="24"/>
                <w:lang w:eastAsia="pt-BR"/>
              </w:rPr>
              <w:t>odo</w:t>
            </w:r>
          </w:p>
        </w:tc>
      </w:tr>
      <w:tr w:rsidR="00B76710" w:rsidRPr="00864FA3" w:rsidTr="00225CB1">
        <w:trPr>
          <w:gridBefore w:val="1"/>
          <w:wBefore w:w="88" w:type="dxa"/>
          <w:trHeight w:val="645"/>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cargaHorariaSemanal</w:t>
            </w:r>
            <w:proofErr w:type="spellEnd"/>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285"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396061">
              <w:rPr>
                <w:rFonts w:ascii="Times New Roman" w:eastAsia="Times New Roman" w:hAnsi="Times New Roman"/>
                <w:color w:val="000000"/>
                <w:sz w:val="24"/>
                <w:szCs w:val="24"/>
                <w:lang w:eastAsia="pt-BR"/>
              </w:rPr>
              <w:t>Sim</w:t>
            </w:r>
          </w:p>
        </w:tc>
        <w:tc>
          <w:tcPr>
            <w:tcW w:w="1140"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Data/Hora</w:t>
            </w:r>
          </w:p>
        </w:tc>
        <w:tc>
          <w:tcPr>
            <w:tcW w:w="1077" w:type="dxa"/>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Carga Horária Semanal</w:t>
            </w:r>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Primária:</w:t>
            </w:r>
          </w:p>
        </w:tc>
        <w:tc>
          <w:tcPr>
            <w:tcW w:w="7235" w:type="dxa"/>
            <w:gridSpan w:val="14"/>
            <w:tcBorders>
              <w:top w:val="single" w:sz="8" w:space="0" w:color="auto"/>
              <w:left w:val="nil"/>
              <w:bottom w:val="single" w:sz="8" w:space="0" w:color="auto"/>
              <w:right w:val="single" w:sz="8" w:space="0" w:color="000000"/>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Estrangeira:</w:t>
            </w:r>
          </w:p>
        </w:tc>
        <w:tc>
          <w:tcPr>
            <w:tcW w:w="7235" w:type="dxa"/>
            <w:gridSpan w:val="14"/>
            <w:tcBorders>
              <w:top w:val="single" w:sz="8" w:space="0" w:color="auto"/>
              <w:left w:val="nil"/>
              <w:bottom w:val="single" w:sz="8" w:space="0" w:color="auto"/>
              <w:right w:val="single" w:sz="8" w:space="0" w:color="000000"/>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idCurso</w:t>
            </w:r>
            <w:proofErr w:type="spellEnd"/>
            <w:proofErr w:type="gramEnd"/>
            <w:r w:rsidRPr="00864FA3">
              <w:rPr>
                <w:rFonts w:ascii="Times New Roman" w:eastAsia="Times New Roman" w:hAnsi="Times New Roman"/>
                <w:color w:val="000000"/>
                <w:sz w:val="24"/>
                <w:szCs w:val="24"/>
                <w:lang w:eastAsia="pt-BR"/>
              </w:rPr>
              <w:t xml:space="preserve">, </w:t>
            </w:r>
            <w:proofErr w:type="spellStart"/>
            <w:r w:rsidRPr="00864FA3">
              <w:rPr>
                <w:rFonts w:ascii="Times New Roman" w:eastAsia="Times New Roman" w:hAnsi="Times New Roman"/>
                <w:color w:val="000000"/>
                <w:sz w:val="24"/>
                <w:szCs w:val="24"/>
                <w:lang w:eastAsia="pt-BR"/>
              </w:rPr>
              <w:t>idDisciplina</w:t>
            </w:r>
            <w:proofErr w:type="spellEnd"/>
          </w:p>
        </w:tc>
      </w:tr>
      <w:tr w:rsidR="00D51FF8" w:rsidRPr="00864FA3" w:rsidTr="00225CB1">
        <w:trPr>
          <w:gridBefore w:val="1"/>
          <w:wBefore w:w="88" w:type="dxa"/>
          <w:trHeight w:val="330"/>
        </w:trPr>
        <w:tc>
          <w:tcPr>
            <w:tcW w:w="9454" w:type="dxa"/>
            <w:gridSpan w:val="1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b/>
                <w:color w:val="000000"/>
                <w:sz w:val="24"/>
                <w:szCs w:val="24"/>
                <w:lang w:eastAsia="pt-BR"/>
              </w:rPr>
            </w:pPr>
            <w:r w:rsidRPr="00864FA3">
              <w:rPr>
                <w:rFonts w:ascii="Times New Roman" w:eastAsia="Times New Roman" w:hAnsi="Times New Roman"/>
                <w:b/>
                <w:color w:val="000000"/>
                <w:sz w:val="24"/>
                <w:szCs w:val="24"/>
                <w:lang w:eastAsia="pt-BR"/>
              </w:rPr>
              <w:t xml:space="preserve">Entidade: </w:t>
            </w:r>
            <w:proofErr w:type="spellStart"/>
            <w:proofErr w:type="gramStart"/>
            <w:r w:rsidRPr="00864FA3">
              <w:rPr>
                <w:rFonts w:ascii="Times New Roman" w:eastAsia="Times New Roman" w:hAnsi="Times New Roman"/>
                <w:b/>
                <w:color w:val="000000"/>
                <w:sz w:val="24"/>
                <w:szCs w:val="24"/>
                <w:lang w:eastAsia="pt-BR"/>
              </w:rPr>
              <w:t>PreferenciaDiaTurno</w:t>
            </w:r>
            <w:proofErr w:type="spellEnd"/>
            <w:proofErr w:type="gramEnd"/>
          </w:p>
        </w:tc>
      </w:tr>
      <w:tr w:rsidR="00225CB1" w:rsidRPr="00864FA3" w:rsidTr="00225CB1">
        <w:trPr>
          <w:gridBefore w:val="1"/>
          <w:wBefore w:w="88" w:type="dxa"/>
          <w:trHeight w:val="330"/>
        </w:trPr>
        <w:tc>
          <w:tcPr>
            <w:tcW w:w="9454" w:type="dxa"/>
            <w:gridSpan w:val="1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225CB1" w:rsidRPr="00225CB1" w:rsidRDefault="00225CB1" w:rsidP="00225CB1">
            <w:pPr>
              <w:spacing w:after="0" w:line="360" w:lineRule="auto"/>
              <w:jc w:val="both"/>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Descrição: Estrutura que armazena as preferências de cada professor para dias e turnos.</w:t>
            </w:r>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Atributo</w:t>
            </w:r>
          </w:p>
        </w:tc>
        <w:tc>
          <w:tcPr>
            <w:tcW w:w="1567" w:type="dxa"/>
            <w:gridSpan w:val="3"/>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Classe</w:t>
            </w:r>
          </w:p>
        </w:tc>
        <w:tc>
          <w:tcPr>
            <w:tcW w:w="1260" w:type="dxa"/>
            <w:gridSpan w:val="2"/>
            <w:tcBorders>
              <w:top w:val="nil"/>
              <w:left w:val="nil"/>
              <w:bottom w:val="single" w:sz="8" w:space="0" w:color="auto"/>
              <w:right w:val="single" w:sz="8" w:space="0" w:color="auto"/>
            </w:tcBorders>
            <w:shd w:val="clear" w:color="000000" w:fill="000000"/>
            <w:noWrap/>
            <w:vAlign w:val="bottom"/>
            <w:hideMark/>
          </w:tcPr>
          <w:p w:rsidR="00D51FF8" w:rsidRPr="00864FA3" w:rsidRDefault="00B76710" w:rsidP="00734C9D">
            <w:pPr>
              <w:spacing w:after="0" w:line="360" w:lineRule="auto"/>
              <w:jc w:val="both"/>
              <w:rPr>
                <w:rFonts w:ascii="Times New Roman" w:eastAsia="Times New Roman" w:hAnsi="Times New Roman"/>
                <w:color w:val="FFFFFF" w:themeColor="background1"/>
                <w:sz w:val="24"/>
                <w:szCs w:val="24"/>
                <w:lang w:eastAsia="pt-BR"/>
              </w:rPr>
            </w:pPr>
            <w:r>
              <w:rPr>
                <w:rFonts w:ascii="Times New Roman" w:eastAsia="Times New Roman" w:hAnsi="Times New Roman"/>
                <w:color w:val="FFFFFF" w:themeColor="background1"/>
                <w:sz w:val="24"/>
                <w:szCs w:val="24"/>
                <w:lang w:eastAsia="pt-BR"/>
              </w:rPr>
              <w:t>Obrigatório</w:t>
            </w:r>
          </w:p>
        </w:tc>
        <w:tc>
          <w:tcPr>
            <w:tcW w:w="1165" w:type="dxa"/>
            <w:gridSpan w:val="4"/>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Tipo</w:t>
            </w:r>
          </w:p>
        </w:tc>
        <w:tc>
          <w:tcPr>
            <w:tcW w:w="1077" w:type="dxa"/>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Tamanho</w:t>
            </w:r>
          </w:p>
        </w:tc>
        <w:tc>
          <w:tcPr>
            <w:tcW w:w="2166" w:type="dxa"/>
            <w:gridSpan w:val="4"/>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Descrição</w:t>
            </w:r>
          </w:p>
        </w:tc>
      </w:tr>
      <w:tr w:rsidR="00B76710" w:rsidRPr="00864FA3" w:rsidTr="00225CB1">
        <w:trPr>
          <w:gridBefore w:val="1"/>
          <w:wBefore w:w="88" w:type="dxa"/>
          <w:trHeight w:val="96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Determinante</w:t>
            </w:r>
          </w:p>
        </w:tc>
        <w:tc>
          <w:tcPr>
            <w:tcW w:w="1260" w:type="dxa"/>
            <w:gridSpan w:val="2"/>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B76710">
              <w:rPr>
                <w:rFonts w:ascii="Times New Roman" w:eastAsia="Times New Roman" w:hAnsi="Times New Roman"/>
                <w:color w:val="000000"/>
                <w:sz w:val="24"/>
                <w:szCs w:val="24"/>
                <w:lang w:eastAsia="pt-BR"/>
              </w:rPr>
              <w:t>Sim</w:t>
            </w:r>
          </w:p>
        </w:tc>
        <w:tc>
          <w:tcPr>
            <w:tcW w:w="1165" w:type="dxa"/>
            <w:gridSpan w:val="4"/>
            <w:tcBorders>
              <w:top w:val="nil"/>
              <w:left w:val="nil"/>
              <w:bottom w:val="nil"/>
              <w:right w:val="nil"/>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077" w:type="dxa"/>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xml:space="preserve">ID da tabela </w:t>
            </w:r>
            <w:proofErr w:type="spellStart"/>
            <w:proofErr w:type="gramStart"/>
            <w:r w:rsidRPr="00864FA3">
              <w:rPr>
                <w:rFonts w:ascii="Times New Roman" w:eastAsia="Times New Roman" w:hAnsi="Times New Roman"/>
                <w:color w:val="000000"/>
                <w:sz w:val="24"/>
                <w:szCs w:val="24"/>
                <w:lang w:eastAsia="pt-BR"/>
              </w:rPr>
              <w:t>PreferenciaDiaTurno</w:t>
            </w:r>
            <w:proofErr w:type="spellEnd"/>
            <w:proofErr w:type="gramEnd"/>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idTurno</w:t>
            </w:r>
            <w:proofErr w:type="spellEnd"/>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260" w:type="dxa"/>
            <w:gridSpan w:val="2"/>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B76710">
              <w:rPr>
                <w:rFonts w:ascii="Times New Roman" w:eastAsia="Times New Roman" w:hAnsi="Times New Roman"/>
                <w:color w:val="000000"/>
                <w:sz w:val="24"/>
                <w:szCs w:val="24"/>
                <w:lang w:eastAsia="pt-BR"/>
              </w:rPr>
              <w:t>Sim</w:t>
            </w:r>
          </w:p>
        </w:tc>
        <w:tc>
          <w:tcPr>
            <w:tcW w:w="1165" w:type="dxa"/>
            <w:gridSpan w:val="4"/>
            <w:tcBorders>
              <w:top w:val="single" w:sz="8" w:space="0" w:color="auto"/>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077" w:type="dxa"/>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ID da tabela Turno</w:t>
            </w:r>
          </w:p>
        </w:tc>
      </w:tr>
      <w:tr w:rsidR="00B76710" w:rsidRPr="00864FA3" w:rsidTr="00225CB1">
        <w:trPr>
          <w:gridBefore w:val="1"/>
          <w:wBefore w:w="88" w:type="dxa"/>
          <w:trHeight w:val="645"/>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idProfessor</w:t>
            </w:r>
            <w:proofErr w:type="spellEnd"/>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260" w:type="dxa"/>
            <w:gridSpan w:val="2"/>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B76710">
              <w:rPr>
                <w:rFonts w:ascii="Times New Roman" w:eastAsia="Times New Roman" w:hAnsi="Times New Roman"/>
                <w:color w:val="000000"/>
                <w:sz w:val="24"/>
                <w:szCs w:val="24"/>
                <w:lang w:eastAsia="pt-BR"/>
              </w:rPr>
              <w:t>Sim</w:t>
            </w:r>
          </w:p>
        </w:tc>
        <w:tc>
          <w:tcPr>
            <w:tcW w:w="1165"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077" w:type="dxa"/>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ID da tabela Professor</w:t>
            </w:r>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diaSemana</w:t>
            </w:r>
            <w:proofErr w:type="spellEnd"/>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260" w:type="dxa"/>
            <w:gridSpan w:val="2"/>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B76710">
              <w:rPr>
                <w:rFonts w:ascii="Times New Roman" w:eastAsia="Times New Roman" w:hAnsi="Times New Roman"/>
                <w:color w:val="000000"/>
                <w:sz w:val="24"/>
                <w:szCs w:val="24"/>
                <w:lang w:eastAsia="pt-BR"/>
              </w:rPr>
              <w:t>Sim</w:t>
            </w:r>
          </w:p>
        </w:tc>
        <w:tc>
          <w:tcPr>
            <w:tcW w:w="1165"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077" w:type="dxa"/>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Dia da semana</w:t>
            </w:r>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valor</w:t>
            </w:r>
            <w:proofErr w:type="gramEnd"/>
          </w:p>
        </w:tc>
        <w:tc>
          <w:tcPr>
            <w:tcW w:w="1567" w:type="dxa"/>
            <w:gridSpan w:val="3"/>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1260" w:type="dxa"/>
            <w:gridSpan w:val="2"/>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 </w:t>
            </w:r>
            <w:r w:rsidR="00B76710">
              <w:rPr>
                <w:rFonts w:ascii="Times New Roman" w:eastAsia="Times New Roman" w:hAnsi="Times New Roman"/>
                <w:color w:val="000000"/>
                <w:sz w:val="24"/>
                <w:szCs w:val="24"/>
                <w:lang w:eastAsia="pt-BR"/>
              </w:rPr>
              <w:t>Sim</w:t>
            </w:r>
          </w:p>
        </w:tc>
        <w:tc>
          <w:tcPr>
            <w:tcW w:w="1165"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1077" w:type="dxa"/>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2166" w:type="dxa"/>
            <w:gridSpan w:val="4"/>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Valor</w:t>
            </w:r>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Primária:</w:t>
            </w:r>
          </w:p>
        </w:tc>
        <w:tc>
          <w:tcPr>
            <w:tcW w:w="7235" w:type="dxa"/>
            <w:gridSpan w:val="14"/>
            <w:tcBorders>
              <w:top w:val="single" w:sz="8" w:space="0" w:color="auto"/>
              <w:left w:val="nil"/>
              <w:bottom w:val="single" w:sz="8" w:space="0" w:color="auto"/>
              <w:right w:val="single" w:sz="8" w:space="0" w:color="000000"/>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r>
      <w:tr w:rsidR="00B76710" w:rsidRPr="00864FA3" w:rsidTr="00225CB1">
        <w:trPr>
          <w:gridBefore w:val="1"/>
          <w:wBefore w:w="88" w:type="dxa"/>
          <w:trHeight w:val="330"/>
        </w:trPr>
        <w:tc>
          <w:tcPr>
            <w:tcW w:w="2219" w:type="dxa"/>
            <w:gridSpan w:val="2"/>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Estrangeira:</w:t>
            </w:r>
          </w:p>
        </w:tc>
        <w:tc>
          <w:tcPr>
            <w:tcW w:w="7235" w:type="dxa"/>
            <w:gridSpan w:val="14"/>
            <w:tcBorders>
              <w:top w:val="single" w:sz="8" w:space="0" w:color="auto"/>
              <w:left w:val="nil"/>
              <w:bottom w:val="single" w:sz="8" w:space="0" w:color="auto"/>
              <w:right w:val="single" w:sz="8" w:space="0" w:color="000000"/>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spellStart"/>
            <w:proofErr w:type="gramStart"/>
            <w:r w:rsidRPr="00864FA3">
              <w:rPr>
                <w:rFonts w:ascii="Times New Roman" w:eastAsia="Times New Roman" w:hAnsi="Times New Roman"/>
                <w:color w:val="000000"/>
                <w:sz w:val="24"/>
                <w:szCs w:val="24"/>
                <w:lang w:eastAsia="pt-BR"/>
              </w:rPr>
              <w:t>idTurno</w:t>
            </w:r>
            <w:proofErr w:type="spellEnd"/>
            <w:proofErr w:type="gramEnd"/>
            <w:r w:rsidRPr="00864FA3">
              <w:rPr>
                <w:rFonts w:ascii="Times New Roman" w:eastAsia="Times New Roman" w:hAnsi="Times New Roman"/>
                <w:color w:val="000000"/>
                <w:sz w:val="24"/>
                <w:szCs w:val="24"/>
                <w:lang w:eastAsia="pt-BR"/>
              </w:rPr>
              <w:t xml:space="preserve">, </w:t>
            </w:r>
            <w:proofErr w:type="spellStart"/>
            <w:r w:rsidRPr="00864FA3">
              <w:rPr>
                <w:rFonts w:ascii="Times New Roman" w:eastAsia="Times New Roman" w:hAnsi="Times New Roman"/>
                <w:color w:val="000000"/>
                <w:sz w:val="24"/>
                <w:szCs w:val="24"/>
                <w:lang w:eastAsia="pt-BR"/>
              </w:rPr>
              <w:t>idProfessor</w:t>
            </w:r>
            <w:proofErr w:type="spellEnd"/>
          </w:p>
        </w:tc>
      </w:tr>
    </w:tbl>
    <w:p w:rsidR="002C20DB" w:rsidRPr="00864FA3" w:rsidRDefault="002C20DB" w:rsidP="00734C9D">
      <w:pPr>
        <w:pStyle w:val="Legenda"/>
        <w:keepNext/>
        <w:spacing w:line="360" w:lineRule="auto"/>
        <w:rPr>
          <w:rFonts w:ascii="Times New Roman" w:hAnsi="Times New Roman"/>
        </w:rPr>
      </w:pPr>
    </w:p>
    <w:p w:rsidR="002C20DB" w:rsidRPr="00864FA3" w:rsidRDefault="002C20DB" w:rsidP="00734C9D">
      <w:pPr>
        <w:spacing w:after="0" w:line="360" w:lineRule="auto"/>
        <w:rPr>
          <w:rFonts w:ascii="Times New Roman" w:hAnsi="Times New Roman"/>
          <w:b/>
          <w:bCs/>
          <w:color w:val="4F81BD"/>
          <w:sz w:val="18"/>
          <w:szCs w:val="18"/>
        </w:rPr>
      </w:pPr>
      <w:r w:rsidRPr="00864FA3">
        <w:rPr>
          <w:rFonts w:ascii="Times New Roman" w:hAnsi="Times New Roman"/>
        </w:rPr>
        <w:br w:type="page"/>
      </w:r>
    </w:p>
    <w:tbl>
      <w:tblPr>
        <w:tblW w:w="8790" w:type="dxa"/>
        <w:tblCellMar>
          <w:left w:w="70" w:type="dxa"/>
          <w:right w:w="70" w:type="dxa"/>
        </w:tblCellMar>
        <w:tblLook w:val="04A0"/>
      </w:tblPr>
      <w:tblGrid>
        <w:gridCol w:w="49"/>
        <w:gridCol w:w="1875"/>
        <w:gridCol w:w="81"/>
        <w:gridCol w:w="55"/>
        <w:gridCol w:w="1311"/>
        <w:gridCol w:w="107"/>
        <w:gridCol w:w="44"/>
        <w:gridCol w:w="1110"/>
        <w:gridCol w:w="147"/>
        <w:gridCol w:w="18"/>
        <w:gridCol w:w="791"/>
        <w:gridCol w:w="136"/>
        <w:gridCol w:w="1047"/>
        <w:gridCol w:w="106"/>
        <w:gridCol w:w="193"/>
        <w:gridCol w:w="1989"/>
        <w:gridCol w:w="9"/>
        <w:gridCol w:w="18"/>
      </w:tblGrid>
      <w:tr w:rsidR="00876797" w:rsidRPr="00876797" w:rsidTr="00876797">
        <w:trPr>
          <w:gridBefore w:val="1"/>
          <w:gridAfter w:val="1"/>
          <w:wBefore w:w="49" w:type="dxa"/>
          <w:wAfter w:w="21" w:type="dxa"/>
          <w:trHeight w:val="347"/>
        </w:trPr>
        <w:tc>
          <w:tcPr>
            <w:tcW w:w="8720" w:type="dxa"/>
            <w:gridSpan w:val="1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876797" w:rsidRPr="00876797" w:rsidRDefault="00876797" w:rsidP="00225CB1">
            <w:pPr>
              <w:spacing w:after="0" w:line="240" w:lineRule="auto"/>
              <w:rPr>
                <w:rFonts w:ascii="Times New Roman" w:eastAsia="Times New Roman" w:hAnsi="Times New Roman"/>
                <w:b/>
                <w:bCs/>
                <w:color w:val="000000"/>
                <w:sz w:val="24"/>
                <w:szCs w:val="24"/>
                <w:lang w:eastAsia="pt-BR"/>
              </w:rPr>
            </w:pPr>
            <w:r w:rsidRPr="00876797">
              <w:rPr>
                <w:rFonts w:ascii="Times New Roman" w:eastAsia="Times New Roman" w:hAnsi="Times New Roman"/>
                <w:b/>
                <w:bCs/>
                <w:color w:val="000000"/>
                <w:sz w:val="24"/>
                <w:szCs w:val="24"/>
                <w:lang w:eastAsia="pt-BR"/>
              </w:rPr>
              <w:lastRenderedPageBreak/>
              <w:t>Entidade: Turma</w:t>
            </w:r>
          </w:p>
        </w:tc>
      </w:tr>
      <w:tr w:rsidR="00225CB1" w:rsidRPr="00876797" w:rsidTr="00876797">
        <w:trPr>
          <w:gridBefore w:val="1"/>
          <w:gridAfter w:val="1"/>
          <w:wBefore w:w="49" w:type="dxa"/>
          <w:wAfter w:w="21" w:type="dxa"/>
          <w:trHeight w:val="347"/>
        </w:trPr>
        <w:tc>
          <w:tcPr>
            <w:tcW w:w="8720" w:type="dxa"/>
            <w:gridSpan w:val="16"/>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225CB1" w:rsidRPr="00225CB1" w:rsidRDefault="00225CB1" w:rsidP="00225CB1">
            <w:pPr>
              <w:spacing w:after="0" w:line="240" w:lineRule="auto"/>
              <w:rPr>
                <w:rFonts w:ascii="Times New Roman" w:eastAsia="Times New Roman" w:hAnsi="Times New Roman"/>
                <w:bCs/>
                <w:color w:val="000000"/>
                <w:sz w:val="24"/>
                <w:szCs w:val="24"/>
                <w:lang w:eastAsia="pt-BR"/>
              </w:rPr>
            </w:pPr>
            <w:r>
              <w:rPr>
                <w:rFonts w:ascii="Times New Roman" w:eastAsia="Times New Roman" w:hAnsi="Times New Roman"/>
                <w:bCs/>
                <w:color w:val="000000"/>
                <w:sz w:val="24"/>
                <w:szCs w:val="24"/>
                <w:lang w:eastAsia="pt-BR"/>
              </w:rPr>
              <w:t>Descrição: Estrutura que armazena as informações das turmas</w:t>
            </w:r>
          </w:p>
        </w:tc>
      </w:tr>
      <w:tr w:rsidR="00876797" w:rsidRPr="00876797" w:rsidTr="00876797">
        <w:trPr>
          <w:gridBefore w:val="1"/>
          <w:gridAfter w:val="1"/>
          <w:wBefore w:w="49" w:type="dxa"/>
          <w:wAfter w:w="21" w:type="dxa"/>
          <w:trHeight w:val="347"/>
        </w:trPr>
        <w:tc>
          <w:tcPr>
            <w:tcW w:w="1956" w:type="dxa"/>
            <w:gridSpan w:val="2"/>
            <w:tcBorders>
              <w:top w:val="nil"/>
              <w:left w:val="single" w:sz="8" w:space="0" w:color="auto"/>
              <w:bottom w:val="single" w:sz="8" w:space="0" w:color="auto"/>
              <w:right w:val="single" w:sz="8" w:space="0" w:color="auto"/>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Atributo</w:t>
            </w:r>
          </w:p>
        </w:tc>
        <w:tc>
          <w:tcPr>
            <w:tcW w:w="1469" w:type="dxa"/>
            <w:gridSpan w:val="3"/>
            <w:tcBorders>
              <w:top w:val="nil"/>
              <w:left w:val="nil"/>
              <w:bottom w:val="single" w:sz="8" w:space="0" w:color="auto"/>
              <w:right w:val="single" w:sz="8" w:space="0" w:color="auto"/>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Classe</w:t>
            </w:r>
          </w:p>
        </w:tc>
        <w:tc>
          <w:tcPr>
            <w:tcW w:w="1009" w:type="dxa"/>
            <w:gridSpan w:val="3"/>
            <w:tcBorders>
              <w:top w:val="nil"/>
              <w:left w:val="nil"/>
              <w:bottom w:val="single" w:sz="8" w:space="0" w:color="auto"/>
              <w:right w:val="single" w:sz="8" w:space="0" w:color="auto"/>
            </w:tcBorders>
            <w:shd w:val="clear" w:color="000000" w:fill="000000"/>
            <w:noWrap/>
            <w:vAlign w:val="center"/>
            <w:hideMark/>
          </w:tcPr>
          <w:p w:rsidR="00876797" w:rsidRPr="00876797" w:rsidRDefault="00117123" w:rsidP="00876797">
            <w:pPr>
              <w:spacing w:after="0" w:line="240" w:lineRule="auto"/>
              <w:jc w:val="center"/>
              <w:rPr>
                <w:rFonts w:ascii="Times New Roman" w:eastAsia="Times New Roman" w:hAnsi="Times New Roman"/>
                <w:color w:val="FFFFFF"/>
                <w:sz w:val="24"/>
                <w:szCs w:val="24"/>
                <w:lang w:eastAsia="pt-BR"/>
              </w:rPr>
            </w:pPr>
            <w:r>
              <w:rPr>
                <w:rFonts w:ascii="Times New Roman" w:eastAsia="Times New Roman" w:hAnsi="Times New Roman"/>
                <w:color w:val="FFFFFF"/>
                <w:sz w:val="24"/>
                <w:szCs w:val="24"/>
                <w:lang w:eastAsia="pt-BR"/>
              </w:rPr>
              <w:t>Obrigatório</w:t>
            </w:r>
          </w:p>
        </w:tc>
        <w:tc>
          <w:tcPr>
            <w:tcW w:w="942" w:type="dxa"/>
            <w:gridSpan w:val="3"/>
            <w:tcBorders>
              <w:top w:val="nil"/>
              <w:left w:val="nil"/>
              <w:bottom w:val="single" w:sz="8" w:space="0" w:color="auto"/>
              <w:right w:val="single" w:sz="8" w:space="0" w:color="auto"/>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Tipo</w:t>
            </w:r>
          </w:p>
        </w:tc>
        <w:tc>
          <w:tcPr>
            <w:tcW w:w="1346" w:type="dxa"/>
            <w:gridSpan w:val="3"/>
            <w:tcBorders>
              <w:top w:val="nil"/>
              <w:left w:val="nil"/>
              <w:bottom w:val="single" w:sz="8" w:space="0" w:color="auto"/>
              <w:right w:val="single" w:sz="8" w:space="0" w:color="auto"/>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Tamanho</w:t>
            </w:r>
          </w:p>
        </w:tc>
        <w:tc>
          <w:tcPr>
            <w:tcW w:w="1998" w:type="dxa"/>
            <w:gridSpan w:val="2"/>
            <w:tcBorders>
              <w:top w:val="nil"/>
              <w:left w:val="nil"/>
              <w:bottom w:val="single" w:sz="8" w:space="0" w:color="auto"/>
              <w:right w:val="single" w:sz="8" w:space="0" w:color="auto"/>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Descrição</w:t>
            </w:r>
          </w:p>
        </w:tc>
      </w:tr>
      <w:tr w:rsidR="00876797" w:rsidRPr="00876797" w:rsidTr="00876797">
        <w:trPr>
          <w:gridBefore w:val="1"/>
          <w:gridAfter w:val="1"/>
          <w:wBefore w:w="49" w:type="dxa"/>
          <w:wAfter w:w="21" w:type="dxa"/>
          <w:trHeight w:val="347"/>
        </w:trPr>
        <w:tc>
          <w:tcPr>
            <w:tcW w:w="1956"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proofErr w:type="gramStart"/>
            <w:r w:rsidRPr="00876797">
              <w:rPr>
                <w:rFonts w:ascii="Times New Roman" w:eastAsia="Times New Roman" w:hAnsi="Times New Roman"/>
                <w:color w:val="000000"/>
                <w:sz w:val="24"/>
                <w:szCs w:val="24"/>
                <w:lang w:eastAsia="pt-BR"/>
              </w:rPr>
              <w:t>id</w:t>
            </w:r>
            <w:proofErr w:type="gramEnd"/>
          </w:p>
        </w:tc>
        <w:tc>
          <w:tcPr>
            <w:tcW w:w="146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Determinante</w:t>
            </w:r>
          </w:p>
        </w:tc>
        <w:tc>
          <w:tcPr>
            <w:tcW w:w="100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117123" w:rsidP="00876797">
            <w:pPr>
              <w:spacing w:after="0" w:line="240" w:lineRule="auto"/>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r w:rsidR="00876797" w:rsidRPr="00876797">
              <w:rPr>
                <w:rFonts w:ascii="Times New Roman" w:eastAsia="Times New Roman" w:hAnsi="Times New Roman"/>
                <w:color w:val="000000"/>
                <w:sz w:val="24"/>
                <w:szCs w:val="24"/>
                <w:lang w:eastAsia="pt-BR"/>
              </w:rPr>
              <w:t> </w:t>
            </w:r>
          </w:p>
        </w:tc>
        <w:tc>
          <w:tcPr>
            <w:tcW w:w="942" w:type="dxa"/>
            <w:gridSpan w:val="3"/>
            <w:tcBorders>
              <w:top w:val="nil"/>
              <w:left w:val="nil"/>
              <w:bottom w:val="nil"/>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Numero</w:t>
            </w:r>
          </w:p>
        </w:tc>
        <w:tc>
          <w:tcPr>
            <w:tcW w:w="1346" w:type="dxa"/>
            <w:gridSpan w:val="3"/>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Inteiro longo</w:t>
            </w:r>
          </w:p>
        </w:tc>
        <w:tc>
          <w:tcPr>
            <w:tcW w:w="1998" w:type="dxa"/>
            <w:gridSpan w:val="2"/>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ID da tabela Turma</w:t>
            </w:r>
          </w:p>
        </w:tc>
      </w:tr>
      <w:tr w:rsidR="00876797" w:rsidRPr="00876797" w:rsidTr="00876797">
        <w:trPr>
          <w:gridBefore w:val="1"/>
          <w:gridAfter w:val="1"/>
          <w:wBefore w:w="49" w:type="dxa"/>
          <w:wAfter w:w="21" w:type="dxa"/>
          <w:trHeight w:val="347"/>
        </w:trPr>
        <w:tc>
          <w:tcPr>
            <w:tcW w:w="1956"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proofErr w:type="spellStart"/>
            <w:proofErr w:type="gramStart"/>
            <w:r w:rsidRPr="00876797">
              <w:rPr>
                <w:rFonts w:ascii="Times New Roman" w:eastAsia="Times New Roman" w:hAnsi="Times New Roman"/>
                <w:color w:val="000000"/>
                <w:sz w:val="24"/>
                <w:szCs w:val="24"/>
                <w:lang w:eastAsia="pt-BR"/>
              </w:rPr>
              <w:t>idCurso</w:t>
            </w:r>
            <w:proofErr w:type="spellEnd"/>
            <w:proofErr w:type="gramEnd"/>
          </w:p>
        </w:tc>
        <w:tc>
          <w:tcPr>
            <w:tcW w:w="146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Simples</w:t>
            </w:r>
          </w:p>
        </w:tc>
        <w:tc>
          <w:tcPr>
            <w:tcW w:w="100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 </w:t>
            </w:r>
            <w:r w:rsidR="00117123">
              <w:rPr>
                <w:rFonts w:ascii="Times New Roman" w:eastAsia="Times New Roman" w:hAnsi="Times New Roman"/>
                <w:color w:val="000000"/>
                <w:sz w:val="24"/>
                <w:szCs w:val="24"/>
                <w:lang w:eastAsia="pt-BR"/>
              </w:rPr>
              <w:t>Sim</w:t>
            </w:r>
          </w:p>
        </w:tc>
        <w:tc>
          <w:tcPr>
            <w:tcW w:w="942" w:type="dxa"/>
            <w:gridSpan w:val="3"/>
            <w:tcBorders>
              <w:top w:val="single" w:sz="8" w:space="0" w:color="auto"/>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Numero</w:t>
            </w:r>
          </w:p>
        </w:tc>
        <w:tc>
          <w:tcPr>
            <w:tcW w:w="1346"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Inteiro longo</w:t>
            </w:r>
          </w:p>
        </w:tc>
        <w:tc>
          <w:tcPr>
            <w:tcW w:w="1998" w:type="dxa"/>
            <w:gridSpan w:val="2"/>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ID da tabela Curso</w:t>
            </w:r>
          </w:p>
        </w:tc>
      </w:tr>
      <w:tr w:rsidR="00876797" w:rsidRPr="00876797" w:rsidTr="00876797">
        <w:trPr>
          <w:gridBefore w:val="1"/>
          <w:gridAfter w:val="1"/>
          <w:wBefore w:w="49" w:type="dxa"/>
          <w:wAfter w:w="21" w:type="dxa"/>
          <w:trHeight w:val="347"/>
        </w:trPr>
        <w:tc>
          <w:tcPr>
            <w:tcW w:w="1956"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proofErr w:type="spellStart"/>
            <w:proofErr w:type="gramStart"/>
            <w:r w:rsidRPr="00876797">
              <w:rPr>
                <w:rFonts w:ascii="Times New Roman" w:eastAsia="Times New Roman" w:hAnsi="Times New Roman"/>
                <w:color w:val="000000"/>
                <w:sz w:val="24"/>
                <w:szCs w:val="24"/>
                <w:lang w:eastAsia="pt-BR"/>
              </w:rPr>
              <w:t>idTurno</w:t>
            </w:r>
            <w:proofErr w:type="spellEnd"/>
            <w:proofErr w:type="gramEnd"/>
          </w:p>
        </w:tc>
        <w:tc>
          <w:tcPr>
            <w:tcW w:w="146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Simples</w:t>
            </w:r>
          </w:p>
        </w:tc>
        <w:tc>
          <w:tcPr>
            <w:tcW w:w="100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 </w:t>
            </w:r>
            <w:r w:rsidR="00117123">
              <w:rPr>
                <w:rFonts w:ascii="Times New Roman" w:eastAsia="Times New Roman" w:hAnsi="Times New Roman"/>
                <w:color w:val="000000"/>
                <w:sz w:val="24"/>
                <w:szCs w:val="24"/>
                <w:lang w:eastAsia="pt-BR"/>
              </w:rPr>
              <w:t>Sim</w:t>
            </w:r>
          </w:p>
        </w:tc>
        <w:tc>
          <w:tcPr>
            <w:tcW w:w="942"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Numero</w:t>
            </w:r>
          </w:p>
        </w:tc>
        <w:tc>
          <w:tcPr>
            <w:tcW w:w="1346"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Inteiro longo</w:t>
            </w:r>
          </w:p>
        </w:tc>
        <w:tc>
          <w:tcPr>
            <w:tcW w:w="1998" w:type="dxa"/>
            <w:gridSpan w:val="2"/>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ID da tabela Turno</w:t>
            </w:r>
          </w:p>
        </w:tc>
      </w:tr>
      <w:tr w:rsidR="00876797" w:rsidRPr="00876797" w:rsidTr="00876797">
        <w:trPr>
          <w:gridBefore w:val="1"/>
          <w:gridAfter w:val="1"/>
          <w:wBefore w:w="49" w:type="dxa"/>
          <w:wAfter w:w="21" w:type="dxa"/>
          <w:trHeight w:val="347"/>
        </w:trPr>
        <w:tc>
          <w:tcPr>
            <w:tcW w:w="1956"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proofErr w:type="spellStart"/>
            <w:proofErr w:type="gramStart"/>
            <w:r w:rsidRPr="00876797">
              <w:rPr>
                <w:rFonts w:ascii="Times New Roman" w:eastAsia="Times New Roman" w:hAnsi="Times New Roman"/>
                <w:color w:val="000000"/>
                <w:sz w:val="24"/>
                <w:szCs w:val="24"/>
                <w:lang w:eastAsia="pt-BR"/>
              </w:rPr>
              <w:t>periodo</w:t>
            </w:r>
            <w:proofErr w:type="spellEnd"/>
            <w:proofErr w:type="gramEnd"/>
          </w:p>
        </w:tc>
        <w:tc>
          <w:tcPr>
            <w:tcW w:w="146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Simples</w:t>
            </w:r>
          </w:p>
        </w:tc>
        <w:tc>
          <w:tcPr>
            <w:tcW w:w="100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 </w:t>
            </w:r>
            <w:r w:rsidR="00117123">
              <w:rPr>
                <w:rFonts w:ascii="Times New Roman" w:eastAsia="Times New Roman" w:hAnsi="Times New Roman"/>
                <w:color w:val="000000"/>
                <w:sz w:val="24"/>
                <w:szCs w:val="24"/>
                <w:lang w:eastAsia="pt-BR"/>
              </w:rPr>
              <w:t>Sim</w:t>
            </w:r>
          </w:p>
        </w:tc>
        <w:tc>
          <w:tcPr>
            <w:tcW w:w="942"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Numero</w:t>
            </w:r>
          </w:p>
        </w:tc>
        <w:tc>
          <w:tcPr>
            <w:tcW w:w="1346"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Inteiro longo</w:t>
            </w:r>
          </w:p>
        </w:tc>
        <w:tc>
          <w:tcPr>
            <w:tcW w:w="1998" w:type="dxa"/>
            <w:gridSpan w:val="2"/>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Período</w:t>
            </w:r>
          </w:p>
        </w:tc>
      </w:tr>
      <w:tr w:rsidR="00876797" w:rsidRPr="00876797" w:rsidTr="00876797">
        <w:trPr>
          <w:gridBefore w:val="1"/>
          <w:gridAfter w:val="1"/>
          <w:wBefore w:w="49" w:type="dxa"/>
          <w:wAfter w:w="21" w:type="dxa"/>
          <w:trHeight w:val="347"/>
        </w:trPr>
        <w:tc>
          <w:tcPr>
            <w:tcW w:w="1956"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proofErr w:type="gramStart"/>
            <w:r w:rsidRPr="00876797">
              <w:rPr>
                <w:rFonts w:ascii="Times New Roman" w:eastAsia="Times New Roman" w:hAnsi="Times New Roman"/>
                <w:color w:val="000000"/>
                <w:sz w:val="24"/>
                <w:szCs w:val="24"/>
                <w:lang w:eastAsia="pt-BR"/>
              </w:rPr>
              <w:t>nome</w:t>
            </w:r>
            <w:proofErr w:type="gramEnd"/>
          </w:p>
        </w:tc>
        <w:tc>
          <w:tcPr>
            <w:tcW w:w="146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Simples</w:t>
            </w:r>
          </w:p>
        </w:tc>
        <w:tc>
          <w:tcPr>
            <w:tcW w:w="1009"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 </w:t>
            </w:r>
            <w:r w:rsidR="00117123">
              <w:rPr>
                <w:rFonts w:ascii="Times New Roman" w:eastAsia="Times New Roman" w:hAnsi="Times New Roman"/>
                <w:color w:val="000000"/>
                <w:sz w:val="24"/>
                <w:szCs w:val="24"/>
                <w:lang w:eastAsia="pt-BR"/>
              </w:rPr>
              <w:t>Sim</w:t>
            </w:r>
          </w:p>
        </w:tc>
        <w:tc>
          <w:tcPr>
            <w:tcW w:w="942"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Texto</w:t>
            </w:r>
          </w:p>
        </w:tc>
        <w:tc>
          <w:tcPr>
            <w:tcW w:w="1346" w:type="dxa"/>
            <w:gridSpan w:val="3"/>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20</w:t>
            </w:r>
          </w:p>
        </w:tc>
        <w:tc>
          <w:tcPr>
            <w:tcW w:w="1998" w:type="dxa"/>
            <w:gridSpan w:val="2"/>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Nome da Turma</w:t>
            </w:r>
          </w:p>
        </w:tc>
      </w:tr>
      <w:tr w:rsidR="00876797" w:rsidRPr="00876797" w:rsidTr="00117123">
        <w:trPr>
          <w:gridBefore w:val="1"/>
          <w:gridAfter w:val="1"/>
          <w:wBefore w:w="49" w:type="dxa"/>
          <w:wAfter w:w="21" w:type="dxa"/>
          <w:trHeight w:val="347"/>
        </w:trPr>
        <w:tc>
          <w:tcPr>
            <w:tcW w:w="1956"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Chave Primária:</w:t>
            </w:r>
          </w:p>
        </w:tc>
        <w:tc>
          <w:tcPr>
            <w:tcW w:w="6764" w:type="dxa"/>
            <w:gridSpan w:val="14"/>
            <w:tcBorders>
              <w:top w:val="single" w:sz="8" w:space="0" w:color="auto"/>
              <w:left w:val="nil"/>
              <w:bottom w:val="single" w:sz="8" w:space="0" w:color="auto"/>
              <w:right w:val="single" w:sz="8" w:space="0" w:color="000000"/>
            </w:tcBorders>
            <w:shd w:val="clear" w:color="auto" w:fill="auto"/>
            <w:noWrap/>
            <w:vAlign w:val="center"/>
            <w:hideMark/>
          </w:tcPr>
          <w:p w:rsidR="00876797" w:rsidRPr="00876797" w:rsidRDefault="00876797" w:rsidP="00117123">
            <w:pPr>
              <w:spacing w:after="0" w:line="240" w:lineRule="auto"/>
              <w:rPr>
                <w:rFonts w:ascii="Times New Roman" w:eastAsia="Times New Roman" w:hAnsi="Times New Roman"/>
                <w:color w:val="000000"/>
                <w:sz w:val="24"/>
                <w:szCs w:val="24"/>
                <w:lang w:eastAsia="pt-BR"/>
              </w:rPr>
            </w:pPr>
            <w:proofErr w:type="gramStart"/>
            <w:r w:rsidRPr="00876797">
              <w:rPr>
                <w:rFonts w:ascii="Times New Roman" w:eastAsia="Times New Roman" w:hAnsi="Times New Roman"/>
                <w:color w:val="000000"/>
                <w:sz w:val="24"/>
                <w:szCs w:val="24"/>
                <w:lang w:eastAsia="pt-BR"/>
              </w:rPr>
              <w:t>id</w:t>
            </w:r>
            <w:proofErr w:type="gramEnd"/>
          </w:p>
        </w:tc>
      </w:tr>
      <w:tr w:rsidR="00876797" w:rsidRPr="00876797" w:rsidTr="00117123">
        <w:trPr>
          <w:gridBefore w:val="1"/>
          <w:gridAfter w:val="1"/>
          <w:wBefore w:w="49" w:type="dxa"/>
          <w:wAfter w:w="21" w:type="dxa"/>
          <w:trHeight w:val="347"/>
        </w:trPr>
        <w:tc>
          <w:tcPr>
            <w:tcW w:w="1956"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Chave Estrangeira:</w:t>
            </w:r>
          </w:p>
        </w:tc>
        <w:tc>
          <w:tcPr>
            <w:tcW w:w="6764" w:type="dxa"/>
            <w:gridSpan w:val="14"/>
            <w:tcBorders>
              <w:top w:val="single" w:sz="8" w:space="0" w:color="auto"/>
              <w:left w:val="nil"/>
              <w:bottom w:val="single" w:sz="8" w:space="0" w:color="auto"/>
              <w:right w:val="single" w:sz="8" w:space="0" w:color="000000"/>
            </w:tcBorders>
            <w:shd w:val="clear" w:color="auto" w:fill="auto"/>
            <w:noWrap/>
            <w:vAlign w:val="center"/>
            <w:hideMark/>
          </w:tcPr>
          <w:p w:rsidR="00876797" w:rsidRPr="00876797" w:rsidRDefault="00876797" w:rsidP="00117123">
            <w:pPr>
              <w:spacing w:after="0" w:line="240" w:lineRule="auto"/>
              <w:rPr>
                <w:rFonts w:ascii="Times New Roman" w:eastAsia="Times New Roman" w:hAnsi="Times New Roman"/>
                <w:color w:val="000000"/>
                <w:sz w:val="24"/>
                <w:szCs w:val="24"/>
                <w:lang w:eastAsia="pt-BR"/>
              </w:rPr>
            </w:pPr>
            <w:proofErr w:type="spellStart"/>
            <w:proofErr w:type="gramStart"/>
            <w:r w:rsidRPr="00876797">
              <w:rPr>
                <w:rFonts w:ascii="Times New Roman" w:eastAsia="Times New Roman" w:hAnsi="Times New Roman"/>
                <w:color w:val="000000"/>
                <w:sz w:val="24"/>
                <w:szCs w:val="24"/>
                <w:lang w:eastAsia="pt-BR"/>
              </w:rPr>
              <w:t>idCurso</w:t>
            </w:r>
            <w:proofErr w:type="spellEnd"/>
            <w:proofErr w:type="gramEnd"/>
            <w:r w:rsidRPr="00876797">
              <w:rPr>
                <w:rFonts w:ascii="Times New Roman" w:eastAsia="Times New Roman" w:hAnsi="Times New Roman"/>
                <w:color w:val="000000"/>
                <w:sz w:val="24"/>
                <w:szCs w:val="24"/>
                <w:lang w:eastAsia="pt-BR"/>
              </w:rPr>
              <w:t xml:space="preserve">, </w:t>
            </w:r>
            <w:proofErr w:type="spellStart"/>
            <w:r w:rsidRPr="00876797">
              <w:rPr>
                <w:rFonts w:ascii="Times New Roman" w:eastAsia="Times New Roman" w:hAnsi="Times New Roman"/>
                <w:color w:val="000000"/>
                <w:sz w:val="24"/>
                <w:szCs w:val="24"/>
                <w:lang w:eastAsia="pt-BR"/>
              </w:rPr>
              <w:t>idTurno</w:t>
            </w:r>
            <w:proofErr w:type="spellEnd"/>
          </w:p>
        </w:tc>
      </w:tr>
      <w:tr w:rsidR="00876797" w:rsidRPr="00876797" w:rsidTr="00876797">
        <w:trPr>
          <w:gridBefore w:val="1"/>
          <w:gridAfter w:val="2"/>
          <w:wBefore w:w="49" w:type="dxa"/>
          <w:wAfter w:w="27" w:type="dxa"/>
          <w:trHeight w:val="330"/>
        </w:trPr>
        <w:tc>
          <w:tcPr>
            <w:tcW w:w="8714" w:type="dxa"/>
            <w:gridSpan w:val="15"/>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876797" w:rsidRPr="00876797" w:rsidRDefault="00876797" w:rsidP="00225CB1">
            <w:pPr>
              <w:spacing w:after="0" w:line="240" w:lineRule="auto"/>
              <w:rPr>
                <w:rFonts w:ascii="Times New Roman" w:eastAsia="Times New Roman" w:hAnsi="Times New Roman"/>
                <w:b/>
                <w:bCs/>
                <w:color w:val="000000"/>
                <w:sz w:val="24"/>
                <w:szCs w:val="24"/>
                <w:lang w:eastAsia="pt-BR"/>
              </w:rPr>
            </w:pPr>
            <w:r w:rsidRPr="00876797">
              <w:rPr>
                <w:rFonts w:ascii="Times New Roman" w:eastAsia="Times New Roman" w:hAnsi="Times New Roman"/>
                <w:b/>
                <w:bCs/>
                <w:color w:val="000000"/>
                <w:sz w:val="24"/>
                <w:szCs w:val="24"/>
                <w:lang w:eastAsia="pt-BR"/>
              </w:rPr>
              <w:t>Entidade: Professor</w:t>
            </w:r>
          </w:p>
        </w:tc>
      </w:tr>
      <w:tr w:rsidR="00225CB1" w:rsidRPr="00876797" w:rsidTr="00876797">
        <w:trPr>
          <w:gridBefore w:val="1"/>
          <w:gridAfter w:val="2"/>
          <w:wBefore w:w="49" w:type="dxa"/>
          <w:wAfter w:w="27" w:type="dxa"/>
          <w:trHeight w:val="330"/>
        </w:trPr>
        <w:tc>
          <w:tcPr>
            <w:tcW w:w="8714" w:type="dxa"/>
            <w:gridSpan w:val="15"/>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225CB1" w:rsidRPr="00225CB1" w:rsidRDefault="00225CB1" w:rsidP="00225CB1">
            <w:pPr>
              <w:spacing w:after="0" w:line="240" w:lineRule="auto"/>
              <w:rPr>
                <w:rFonts w:ascii="Times New Roman" w:eastAsia="Times New Roman" w:hAnsi="Times New Roman"/>
                <w:bCs/>
                <w:color w:val="000000"/>
                <w:sz w:val="24"/>
                <w:szCs w:val="24"/>
                <w:lang w:eastAsia="pt-BR"/>
              </w:rPr>
            </w:pPr>
            <w:r>
              <w:rPr>
                <w:rFonts w:ascii="Times New Roman" w:eastAsia="Times New Roman" w:hAnsi="Times New Roman"/>
                <w:bCs/>
                <w:color w:val="000000"/>
                <w:sz w:val="24"/>
                <w:szCs w:val="24"/>
                <w:lang w:eastAsia="pt-BR"/>
              </w:rPr>
              <w:t>Descrição: Estrutura que armazena as informações dos professores</w:t>
            </w:r>
          </w:p>
        </w:tc>
      </w:tr>
      <w:tr w:rsidR="00876797" w:rsidRPr="00876797" w:rsidTr="00876797">
        <w:trPr>
          <w:gridBefore w:val="1"/>
          <w:gridAfter w:val="2"/>
          <w:wBefore w:w="49" w:type="dxa"/>
          <w:wAfter w:w="27" w:type="dxa"/>
          <w:trHeight w:val="330"/>
        </w:trPr>
        <w:tc>
          <w:tcPr>
            <w:tcW w:w="1875" w:type="dxa"/>
            <w:tcBorders>
              <w:top w:val="nil"/>
              <w:left w:val="single" w:sz="8" w:space="0" w:color="auto"/>
              <w:bottom w:val="single" w:sz="8" w:space="0" w:color="auto"/>
              <w:right w:val="single" w:sz="8" w:space="0" w:color="auto"/>
            </w:tcBorders>
            <w:shd w:val="clear" w:color="000000" w:fill="000000"/>
            <w:noWrap/>
            <w:vAlign w:val="bottom"/>
            <w:hideMark/>
          </w:tcPr>
          <w:p w:rsidR="00876797" w:rsidRPr="00876797" w:rsidRDefault="00876797" w:rsidP="00876797">
            <w:pPr>
              <w:spacing w:after="0" w:line="240" w:lineRule="auto"/>
              <w:jc w:val="both"/>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Atributo</w:t>
            </w:r>
          </w:p>
        </w:tc>
        <w:tc>
          <w:tcPr>
            <w:tcW w:w="1447" w:type="dxa"/>
            <w:gridSpan w:val="3"/>
            <w:tcBorders>
              <w:top w:val="nil"/>
              <w:left w:val="nil"/>
              <w:bottom w:val="single" w:sz="8" w:space="0" w:color="auto"/>
              <w:right w:val="nil"/>
            </w:tcBorders>
            <w:shd w:val="clear" w:color="000000" w:fill="000000"/>
            <w:noWrap/>
            <w:vAlign w:val="bottom"/>
            <w:hideMark/>
          </w:tcPr>
          <w:p w:rsidR="00876797" w:rsidRPr="00876797" w:rsidRDefault="00876797" w:rsidP="00876797">
            <w:pPr>
              <w:spacing w:after="0" w:line="240" w:lineRule="auto"/>
              <w:jc w:val="both"/>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Classe</w:t>
            </w:r>
          </w:p>
        </w:tc>
        <w:tc>
          <w:tcPr>
            <w:tcW w:w="994" w:type="dxa"/>
            <w:gridSpan w:val="3"/>
            <w:tcBorders>
              <w:top w:val="nil"/>
              <w:left w:val="single" w:sz="8" w:space="0" w:color="auto"/>
              <w:bottom w:val="single" w:sz="8" w:space="0" w:color="auto"/>
              <w:right w:val="nil"/>
            </w:tcBorders>
            <w:shd w:val="clear" w:color="000000" w:fill="000000"/>
            <w:noWrap/>
            <w:vAlign w:val="bottom"/>
            <w:hideMark/>
          </w:tcPr>
          <w:p w:rsidR="00876797" w:rsidRPr="00876797" w:rsidRDefault="00117123" w:rsidP="00876797">
            <w:pPr>
              <w:spacing w:after="0" w:line="240" w:lineRule="auto"/>
              <w:jc w:val="both"/>
              <w:rPr>
                <w:rFonts w:ascii="Times New Roman" w:eastAsia="Times New Roman" w:hAnsi="Times New Roman"/>
                <w:color w:val="FFFFFF"/>
                <w:sz w:val="24"/>
                <w:szCs w:val="24"/>
                <w:lang w:eastAsia="pt-BR"/>
              </w:rPr>
            </w:pPr>
            <w:r>
              <w:rPr>
                <w:rFonts w:ascii="Times New Roman" w:eastAsia="Times New Roman" w:hAnsi="Times New Roman"/>
                <w:color w:val="FFFFFF"/>
                <w:sz w:val="24"/>
                <w:szCs w:val="24"/>
                <w:lang w:eastAsia="pt-BR"/>
              </w:rPr>
              <w:t>Obrigatório</w:t>
            </w:r>
          </w:p>
        </w:tc>
        <w:tc>
          <w:tcPr>
            <w:tcW w:w="927" w:type="dxa"/>
            <w:gridSpan w:val="3"/>
            <w:tcBorders>
              <w:top w:val="nil"/>
              <w:left w:val="single" w:sz="8" w:space="0" w:color="auto"/>
              <w:bottom w:val="single" w:sz="8" w:space="0" w:color="auto"/>
              <w:right w:val="nil"/>
            </w:tcBorders>
            <w:shd w:val="clear" w:color="000000" w:fill="000000"/>
            <w:noWrap/>
            <w:vAlign w:val="bottom"/>
            <w:hideMark/>
          </w:tcPr>
          <w:p w:rsidR="00876797" w:rsidRPr="00876797" w:rsidRDefault="00876797" w:rsidP="00876797">
            <w:pPr>
              <w:spacing w:after="0" w:line="240" w:lineRule="auto"/>
              <w:jc w:val="both"/>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Tipo</w:t>
            </w:r>
          </w:p>
        </w:tc>
        <w:tc>
          <w:tcPr>
            <w:tcW w:w="1289" w:type="dxa"/>
            <w:gridSpan w:val="3"/>
            <w:tcBorders>
              <w:top w:val="nil"/>
              <w:left w:val="single" w:sz="8" w:space="0" w:color="auto"/>
              <w:bottom w:val="single" w:sz="8" w:space="0" w:color="auto"/>
              <w:right w:val="nil"/>
            </w:tcBorders>
            <w:shd w:val="clear" w:color="000000" w:fill="000000"/>
            <w:noWrap/>
            <w:vAlign w:val="bottom"/>
            <w:hideMark/>
          </w:tcPr>
          <w:p w:rsidR="00876797" w:rsidRPr="00876797" w:rsidRDefault="00876797" w:rsidP="00876797">
            <w:pPr>
              <w:spacing w:after="0" w:line="240" w:lineRule="auto"/>
              <w:jc w:val="both"/>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Tamanho</w:t>
            </w:r>
          </w:p>
        </w:tc>
        <w:tc>
          <w:tcPr>
            <w:tcW w:w="2182" w:type="dxa"/>
            <w:gridSpan w:val="2"/>
            <w:tcBorders>
              <w:top w:val="nil"/>
              <w:left w:val="single" w:sz="8" w:space="0" w:color="auto"/>
              <w:bottom w:val="single" w:sz="8" w:space="0" w:color="auto"/>
              <w:right w:val="single" w:sz="8" w:space="0" w:color="auto"/>
            </w:tcBorders>
            <w:shd w:val="clear" w:color="000000" w:fill="000000"/>
            <w:noWrap/>
            <w:vAlign w:val="bottom"/>
            <w:hideMark/>
          </w:tcPr>
          <w:p w:rsidR="00876797" w:rsidRPr="00876797" w:rsidRDefault="00876797" w:rsidP="00876797">
            <w:pPr>
              <w:spacing w:after="0" w:line="240" w:lineRule="auto"/>
              <w:jc w:val="both"/>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Descrição</w:t>
            </w:r>
          </w:p>
        </w:tc>
      </w:tr>
      <w:tr w:rsidR="00876797" w:rsidRPr="00876797" w:rsidTr="00117123">
        <w:trPr>
          <w:gridBefore w:val="1"/>
          <w:gridAfter w:val="2"/>
          <w:wBefore w:w="49" w:type="dxa"/>
          <w:wAfter w:w="27" w:type="dxa"/>
          <w:trHeight w:val="330"/>
        </w:trPr>
        <w:tc>
          <w:tcPr>
            <w:tcW w:w="1875" w:type="dxa"/>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proofErr w:type="gramStart"/>
            <w:r w:rsidRPr="00876797">
              <w:rPr>
                <w:rFonts w:ascii="Times New Roman" w:eastAsia="Times New Roman" w:hAnsi="Times New Roman"/>
                <w:color w:val="000000"/>
                <w:sz w:val="24"/>
                <w:szCs w:val="24"/>
                <w:lang w:eastAsia="pt-BR"/>
              </w:rPr>
              <w:t>id</w:t>
            </w:r>
            <w:proofErr w:type="gramEnd"/>
          </w:p>
        </w:tc>
        <w:tc>
          <w:tcPr>
            <w:tcW w:w="1447" w:type="dxa"/>
            <w:gridSpan w:val="3"/>
            <w:tcBorders>
              <w:top w:val="nil"/>
              <w:left w:val="nil"/>
              <w:bottom w:val="single" w:sz="8" w:space="0" w:color="auto"/>
              <w:right w:val="nil"/>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Determinante</w:t>
            </w:r>
          </w:p>
        </w:tc>
        <w:tc>
          <w:tcPr>
            <w:tcW w:w="994"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117123" w:rsidP="00117123">
            <w:pPr>
              <w:spacing w:after="0" w:line="240" w:lineRule="auto"/>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927"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Numero</w:t>
            </w:r>
          </w:p>
        </w:tc>
        <w:tc>
          <w:tcPr>
            <w:tcW w:w="1289"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Inteiro longo</w:t>
            </w:r>
          </w:p>
        </w:tc>
        <w:tc>
          <w:tcPr>
            <w:tcW w:w="2182"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ID da tabela Professor</w:t>
            </w:r>
          </w:p>
        </w:tc>
      </w:tr>
      <w:tr w:rsidR="00876797" w:rsidRPr="00876797" w:rsidTr="00117123">
        <w:trPr>
          <w:gridBefore w:val="1"/>
          <w:gridAfter w:val="2"/>
          <w:wBefore w:w="49" w:type="dxa"/>
          <w:wAfter w:w="27" w:type="dxa"/>
          <w:trHeight w:val="330"/>
        </w:trPr>
        <w:tc>
          <w:tcPr>
            <w:tcW w:w="1875" w:type="dxa"/>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proofErr w:type="gramStart"/>
            <w:r w:rsidRPr="00876797">
              <w:rPr>
                <w:rFonts w:ascii="Times New Roman" w:eastAsia="Times New Roman" w:hAnsi="Times New Roman"/>
                <w:color w:val="000000"/>
                <w:sz w:val="24"/>
                <w:szCs w:val="24"/>
                <w:lang w:eastAsia="pt-BR"/>
              </w:rPr>
              <w:t>nome</w:t>
            </w:r>
            <w:proofErr w:type="gramEnd"/>
          </w:p>
        </w:tc>
        <w:tc>
          <w:tcPr>
            <w:tcW w:w="1447" w:type="dxa"/>
            <w:gridSpan w:val="3"/>
            <w:tcBorders>
              <w:top w:val="nil"/>
              <w:left w:val="nil"/>
              <w:bottom w:val="single" w:sz="8" w:space="0" w:color="auto"/>
              <w:right w:val="nil"/>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Simples</w:t>
            </w:r>
          </w:p>
        </w:tc>
        <w:tc>
          <w:tcPr>
            <w:tcW w:w="994"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117123" w:rsidP="00117123">
            <w:pPr>
              <w:spacing w:after="0" w:line="240" w:lineRule="auto"/>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927"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Texto</w:t>
            </w:r>
          </w:p>
        </w:tc>
        <w:tc>
          <w:tcPr>
            <w:tcW w:w="1289"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50</w:t>
            </w:r>
          </w:p>
        </w:tc>
        <w:tc>
          <w:tcPr>
            <w:tcW w:w="2182"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Nome do professor</w:t>
            </w:r>
          </w:p>
        </w:tc>
      </w:tr>
      <w:tr w:rsidR="00876797" w:rsidRPr="00876797" w:rsidTr="00117123">
        <w:trPr>
          <w:gridBefore w:val="1"/>
          <w:gridAfter w:val="2"/>
          <w:wBefore w:w="49" w:type="dxa"/>
          <w:wAfter w:w="27" w:type="dxa"/>
          <w:trHeight w:val="330"/>
        </w:trPr>
        <w:tc>
          <w:tcPr>
            <w:tcW w:w="1875" w:type="dxa"/>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proofErr w:type="spellStart"/>
            <w:proofErr w:type="gramStart"/>
            <w:r w:rsidRPr="00876797">
              <w:rPr>
                <w:rFonts w:ascii="Times New Roman" w:eastAsia="Times New Roman" w:hAnsi="Times New Roman"/>
                <w:color w:val="000000"/>
                <w:sz w:val="24"/>
                <w:szCs w:val="24"/>
                <w:lang w:eastAsia="pt-BR"/>
              </w:rPr>
              <w:t>rg</w:t>
            </w:r>
            <w:proofErr w:type="spellEnd"/>
            <w:proofErr w:type="gramEnd"/>
          </w:p>
        </w:tc>
        <w:tc>
          <w:tcPr>
            <w:tcW w:w="1447" w:type="dxa"/>
            <w:gridSpan w:val="3"/>
            <w:tcBorders>
              <w:top w:val="nil"/>
              <w:left w:val="nil"/>
              <w:bottom w:val="single" w:sz="8" w:space="0" w:color="auto"/>
              <w:right w:val="nil"/>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Simples</w:t>
            </w:r>
          </w:p>
        </w:tc>
        <w:tc>
          <w:tcPr>
            <w:tcW w:w="994"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117123" w:rsidP="00117123">
            <w:pPr>
              <w:spacing w:after="0" w:line="240" w:lineRule="auto"/>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927"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Texto</w:t>
            </w:r>
          </w:p>
        </w:tc>
        <w:tc>
          <w:tcPr>
            <w:tcW w:w="1289"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15</w:t>
            </w:r>
          </w:p>
        </w:tc>
        <w:tc>
          <w:tcPr>
            <w:tcW w:w="2182" w:type="dxa"/>
            <w:gridSpan w:val="2"/>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117123">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RG do Professor</w:t>
            </w:r>
          </w:p>
        </w:tc>
      </w:tr>
      <w:tr w:rsidR="00876797" w:rsidRPr="00876797" w:rsidTr="00876797">
        <w:trPr>
          <w:gridBefore w:val="1"/>
          <w:gridAfter w:val="2"/>
          <w:wBefore w:w="49" w:type="dxa"/>
          <w:wAfter w:w="27" w:type="dxa"/>
          <w:trHeight w:val="330"/>
        </w:trPr>
        <w:tc>
          <w:tcPr>
            <w:tcW w:w="1875" w:type="dxa"/>
            <w:tcBorders>
              <w:top w:val="nil"/>
              <w:left w:val="single" w:sz="8" w:space="0" w:color="auto"/>
              <w:bottom w:val="single" w:sz="8" w:space="0" w:color="auto"/>
              <w:right w:val="single" w:sz="8" w:space="0" w:color="auto"/>
            </w:tcBorders>
            <w:shd w:val="clear" w:color="auto" w:fill="auto"/>
            <w:noWrap/>
            <w:vAlign w:val="bottom"/>
            <w:hideMark/>
          </w:tcPr>
          <w:p w:rsidR="00876797" w:rsidRPr="00876797" w:rsidRDefault="00876797" w:rsidP="00876797">
            <w:pPr>
              <w:spacing w:after="0" w:line="240" w:lineRule="auto"/>
              <w:jc w:val="both"/>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Chave Primária:</w:t>
            </w:r>
          </w:p>
        </w:tc>
        <w:tc>
          <w:tcPr>
            <w:tcW w:w="6839" w:type="dxa"/>
            <w:gridSpan w:val="14"/>
            <w:tcBorders>
              <w:top w:val="single" w:sz="8" w:space="0" w:color="auto"/>
              <w:left w:val="nil"/>
              <w:bottom w:val="single" w:sz="8" w:space="0" w:color="auto"/>
              <w:right w:val="single" w:sz="8" w:space="0" w:color="000000"/>
            </w:tcBorders>
            <w:shd w:val="clear" w:color="auto" w:fill="auto"/>
            <w:noWrap/>
            <w:vAlign w:val="bottom"/>
            <w:hideMark/>
          </w:tcPr>
          <w:p w:rsidR="00876797" w:rsidRPr="00876797" w:rsidRDefault="00117123" w:rsidP="00876797">
            <w:pPr>
              <w:spacing w:after="0" w:line="240" w:lineRule="auto"/>
              <w:jc w:val="both"/>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w:t>
            </w:r>
            <w:r w:rsidR="00876797" w:rsidRPr="00876797">
              <w:rPr>
                <w:rFonts w:ascii="Times New Roman" w:eastAsia="Times New Roman" w:hAnsi="Times New Roman"/>
                <w:color w:val="000000"/>
                <w:sz w:val="24"/>
                <w:szCs w:val="24"/>
                <w:lang w:eastAsia="pt-BR"/>
              </w:rPr>
              <w:t>d</w:t>
            </w:r>
          </w:p>
        </w:tc>
      </w:tr>
      <w:tr w:rsidR="00876797" w:rsidRPr="00876797" w:rsidTr="00876797">
        <w:trPr>
          <w:gridBefore w:val="1"/>
          <w:gridAfter w:val="2"/>
          <w:wBefore w:w="49" w:type="dxa"/>
          <w:wAfter w:w="27" w:type="dxa"/>
          <w:trHeight w:val="330"/>
        </w:trPr>
        <w:tc>
          <w:tcPr>
            <w:tcW w:w="1875" w:type="dxa"/>
            <w:tcBorders>
              <w:top w:val="nil"/>
              <w:left w:val="single" w:sz="8" w:space="0" w:color="auto"/>
              <w:bottom w:val="single" w:sz="8" w:space="0" w:color="auto"/>
              <w:right w:val="single" w:sz="8" w:space="0" w:color="auto"/>
            </w:tcBorders>
            <w:shd w:val="clear" w:color="auto" w:fill="auto"/>
            <w:noWrap/>
            <w:vAlign w:val="bottom"/>
            <w:hideMark/>
          </w:tcPr>
          <w:p w:rsidR="00876797" w:rsidRPr="00876797" w:rsidRDefault="00876797" w:rsidP="00876797">
            <w:pPr>
              <w:spacing w:after="0" w:line="240" w:lineRule="auto"/>
              <w:jc w:val="both"/>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Chave Estrangeira:</w:t>
            </w:r>
          </w:p>
        </w:tc>
        <w:tc>
          <w:tcPr>
            <w:tcW w:w="6839" w:type="dxa"/>
            <w:gridSpan w:val="14"/>
            <w:tcBorders>
              <w:top w:val="single" w:sz="8" w:space="0" w:color="auto"/>
              <w:left w:val="nil"/>
              <w:bottom w:val="single" w:sz="8" w:space="0" w:color="auto"/>
              <w:right w:val="single" w:sz="8" w:space="0" w:color="000000"/>
            </w:tcBorders>
            <w:shd w:val="clear" w:color="auto" w:fill="auto"/>
            <w:noWrap/>
            <w:vAlign w:val="bottom"/>
            <w:hideMark/>
          </w:tcPr>
          <w:p w:rsidR="00876797" w:rsidRPr="00876797" w:rsidRDefault="00876797" w:rsidP="00876797">
            <w:pPr>
              <w:spacing w:after="0" w:line="240" w:lineRule="auto"/>
              <w:jc w:val="both"/>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w:t>
            </w:r>
          </w:p>
        </w:tc>
      </w:tr>
      <w:tr w:rsidR="00876797" w:rsidRPr="00876797" w:rsidTr="00876797">
        <w:trPr>
          <w:trHeight w:val="473"/>
        </w:trPr>
        <w:tc>
          <w:tcPr>
            <w:tcW w:w="8790" w:type="dxa"/>
            <w:gridSpan w:val="1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876797" w:rsidRPr="00876797" w:rsidRDefault="00876797" w:rsidP="00225CB1">
            <w:pPr>
              <w:spacing w:after="0" w:line="240" w:lineRule="auto"/>
              <w:rPr>
                <w:rFonts w:ascii="Times New Roman" w:eastAsia="Times New Roman" w:hAnsi="Times New Roman"/>
                <w:b/>
                <w:bCs/>
                <w:color w:val="000000"/>
                <w:sz w:val="24"/>
                <w:szCs w:val="24"/>
                <w:lang w:eastAsia="pt-BR"/>
              </w:rPr>
            </w:pPr>
            <w:r w:rsidRPr="00876797">
              <w:rPr>
                <w:rFonts w:ascii="Times New Roman" w:eastAsia="Times New Roman" w:hAnsi="Times New Roman"/>
                <w:b/>
                <w:bCs/>
                <w:color w:val="000000"/>
                <w:sz w:val="24"/>
                <w:szCs w:val="24"/>
                <w:lang w:eastAsia="pt-BR"/>
              </w:rPr>
              <w:t xml:space="preserve">Entidade: </w:t>
            </w:r>
            <w:proofErr w:type="spellStart"/>
            <w:proofErr w:type="gramStart"/>
            <w:r w:rsidRPr="00876797">
              <w:rPr>
                <w:rFonts w:ascii="Times New Roman" w:eastAsia="Times New Roman" w:hAnsi="Times New Roman"/>
                <w:b/>
                <w:bCs/>
                <w:color w:val="000000"/>
                <w:sz w:val="24"/>
                <w:szCs w:val="24"/>
                <w:lang w:eastAsia="pt-BR"/>
              </w:rPr>
              <w:t>PreferenciaDisciplina</w:t>
            </w:r>
            <w:proofErr w:type="spellEnd"/>
            <w:proofErr w:type="gramEnd"/>
          </w:p>
        </w:tc>
      </w:tr>
      <w:tr w:rsidR="00225CB1" w:rsidRPr="00876797" w:rsidTr="00876797">
        <w:trPr>
          <w:trHeight w:val="473"/>
        </w:trPr>
        <w:tc>
          <w:tcPr>
            <w:tcW w:w="8790" w:type="dxa"/>
            <w:gridSpan w:val="18"/>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225CB1" w:rsidRPr="00225CB1" w:rsidRDefault="00225CB1" w:rsidP="00225CB1">
            <w:pPr>
              <w:spacing w:after="0" w:line="240" w:lineRule="auto"/>
              <w:rPr>
                <w:rFonts w:ascii="Times New Roman" w:eastAsia="Times New Roman" w:hAnsi="Times New Roman"/>
                <w:bCs/>
                <w:color w:val="000000"/>
                <w:sz w:val="24"/>
                <w:szCs w:val="24"/>
                <w:lang w:eastAsia="pt-BR"/>
              </w:rPr>
            </w:pPr>
            <w:r>
              <w:rPr>
                <w:rFonts w:ascii="Times New Roman" w:eastAsia="Times New Roman" w:hAnsi="Times New Roman"/>
                <w:bCs/>
                <w:color w:val="000000"/>
                <w:sz w:val="24"/>
                <w:szCs w:val="24"/>
                <w:lang w:eastAsia="pt-BR"/>
              </w:rPr>
              <w:t>Descrição: Estrutura que armazena as preferências de cada professor para as disciplinas</w:t>
            </w:r>
          </w:p>
        </w:tc>
      </w:tr>
      <w:tr w:rsidR="00876797" w:rsidRPr="00876797" w:rsidTr="00876797">
        <w:trPr>
          <w:trHeight w:val="473"/>
        </w:trPr>
        <w:tc>
          <w:tcPr>
            <w:tcW w:w="2060" w:type="dxa"/>
            <w:gridSpan w:val="4"/>
            <w:tcBorders>
              <w:top w:val="nil"/>
              <w:left w:val="single" w:sz="8" w:space="0" w:color="auto"/>
              <w:bottom w:val="single" w:sz="8" w:space="0" w:color="auto"/>
              <w:right w:val="nil"/>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Atributo</w:t>
            </w:r>
          </w:p>
        </w:tc>
        <w:tc>
          <w:tcPr>
            <w:tcW w:w="1447" w:type="dxa"/>
            <w:gridSpan w:val="3"/>
            <w:tcBorders>
              <w:top w:val="nil"/>
              <w:left w:val="single" w:sz="8" w:space="0" w:color="auto"/>
              <w:bottom w:val="single" w:sz="8" w:space="0" w:color="auto"/>
              <w:right w:val="nil"/>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Classe</w:t>
            </w:r>
          </w:p>
        </w:tc>
        <w:tc>
          <w:tcPr>
            <w:tcW w:w="994" w:type="dxa"/>
            <w:gridSpan w:val="3"/>
            <w:tcBorders>
              <w:top w:val="nil"/>
              <w:left w:val="single" w:sz="8" w:space="0" w:color="auto"/>
              <w:bottom w:val="single" w:sz="8" w:space="0" w:color="auto"/>
              <w:right w:val="nil"/>
            </w:tcBorders>
            <w:shd w:val="clear" w:color="000000" w:fill="000000"/>
            <w:noWrap/>
            <w:vAlign w:val="center"/>
            <w:hideMark/>
          </w:tcPr>
          <w:p w:rsidR="00876797" w:rsidRPr="00876797" w:rsidRDefault="00117123" w:rsidP="00876797">
            <w:pPr>
              <w:spacing w:after="0" w:line="240" w:lineRule="auto"/>
              <w:jc w:val="center"/>
              <w:rPr>
                <w:rFonts w:ascii="Times New Roman" w:eastAsia="Times New Roman" w:hAnsi="Times New Roman"/>
                <w:color w:val="FFFFFF"/>
                <w:sz w:val="24"/>
                <w:szCs w:val="24"/>
                <w:lang w:eastAsia="pt-BR"/>
              </w:rPr>
            </w:pPr>
            <w:r>
              <w:rPr>
                <w:rFonts w:ascii="Times New Roman" w:eastAsia="Times New Roman" w:hAnsi="Times New Roman"/>
                <w:color w:val="FFFFFF"/>
                <w:sz w:val="24"/>
                <w:szCs w:val="24"/>
                <w:lang w:eastAsia="pt-BR"/>
              </w:rPr>
              <w:t>Obrigatório</w:t>
            </w:r>
          </w:p>
        </w:tc>
        <w:tc>
          <w:tcPr>
            <w:tcW w:w="927" w:type="dxa"/>
            <w:gridSpan w:val="2"/>
            <w:tcBorders>
              <w:top w:val="nil"/>
              <w:left w:val="single" w:sz="8" w:space="0" w:color="auto"/>
              <w:bottom w:val="single" w:sz="8" w:space="0" w:color="auto"/>
              <w:right w:val="nil"/>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Tipo</w:t>
            </w:r>
          </w:p>
        </w:tc>
        <w:tc>
          <w:tcPr>
            <w:tcW w:w="1047" w:type="dxa"/>
            <w:tcBorders>
              <w:top w:val="nil"/>
              <w:left w:val="single" w:sz="8" w:space="0" w:color="auto"/>
              <w:bottom w:val="single" w:sz="8" w:space="0" w:color="auto"/>
              <w:right w:val="single" w:sz="8" w:space="0" w:color="auto"/>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Tamanho</w:t>
            </w:r>
          </w:p>
        </w:tc>
        <w:tc>
          <w:tcPr>
            <w:tcW w:w="2315" w:type="dxa"/>
            <w:gridSpan w:val="5"/>
            <w:tcBorders>
              <w:top w:val="nil"/>
              <w:left w:val="nil"/>
              <w:bottom w:val="single" w:sz="8" w:space="0" w:color="auto"/>
              <w:right w:val="single" w:sz="8" w:space="0" w:color="auto"/>
            </w:tcBorders>
            <w:shd w:val="clear" w:color="000000" w:fill="000000"/>
            <w:noWrap/>
            <w:vAlign w:val="center"/>
            <w:hideMark/>
          </w:tcPr>
          <w:p w:rsidR="00876797" w:rsidRPr="00876797" w:rsidRDefault="00876797" w:rsidP="00876797">
            <w:pPr>
              <w:spacing w:after="0" w:line="240" w:lineRule="auto"/>
              <w:jc w:val="center"/>
              <w:rPr>
                <w:rFonts w:ascii="Times New Roman" w:eastAsia="Times New Roman" w:hAnsi="Times New Roman"/>
                <w:color w:val="FFFFFF"/>
                <w:sz w:val="24"/>
                <w:szCs w:val="24"/>
                <w:lang w:eastAsia="pt-BR"/>
              </w:rPr>
            </w:pPr>
            <w:r w:rsidRPr="00876797">
              <w:rPr>
                <w:rFonts w:ascii="Times New Roman" w:eastAsia="Times New Roman" w:hAnsi="Times New Roman"/>
                <w:color w:val="FFFFFF"/>
                <w:sz w:val="24"/>
                <w:szCs w:val="24"/>
                <w:lang w:eastAsia="pt-BR"/>
              </w:rPr>
              <w:t>Descrição</w:t>
            </w:r>
          </w:p>
        </w:tc>
      </w:tr>
      <w:tr w:rsidR="00876797" w:rsidRPr="00876797" w:rsidTr="00876797">
        <w:trPr>
          <w:trHeight w:val="473"/>
        </w:trPr>
        <w:tc>
          <w:tcPr>
            <w:tcW w:w="2060" w:type="dxa"/>
            <w:gridSpan w:val="4"/>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proofErr w:type="gramStart"/>
            <w:r w:rsidRPr="00876797">
              <w:rPr>
                <w:rFonts w:ascii="Times New Roman" w:eastAsia="Times New Roman" w:hAnsi="Times New Roman"/>
                <w:color w:val="000000"/>
                <w:sz w:val="24"/>
                <w:szCs w:val="24"/>
                <w:lang w:eastAsia="pt-BR"/>
              </w:rPr>
              <w:t>id</w:t>
            </w:r>
            <w:proofErr w:type="gramEnd"/>
          </w:p>
        </w:tc>
        <w:tc>
          <w:tcPr>
            <w:tcW w:w="1447"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Determinante</w:t>
            </w:r>
          </w:p>
        </w:tc>
        <w:tc>
          <w:tcPr>
            <w:tcW w:w="994"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117123" w:rsidP="00876797">
            <w:pPr>
              <w:spacing w:after="0" w:line="240" w:lineRule="auto"/>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r w:rsidR="00876797" w:rsidRPr="00876797">
              <w:rPr>
                <w:rFonts w:ascii="Times New Roman" w:eastAsia="Times New Roman" w:hAnsi="Times New Roman"/>
                <w:color w:val="000000"/>
                <w:sz w:val="24"/>
                <w:szCs w:val="24"/>
                <w:lang w:eastAsia="pt-BR"/>
              </w:rPr>
              <w:t> </w:t>
            </w:r>
          </w:p>
        </w:tc>
        <w:tc>
          <w:tcPr>
            <w:tcW w:w="927" w:type="dxa"/>
            <w:gridSpan w:val="2"/>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Numero</w:t>
            </w:r>
          </w:p>
        </w:tc>
        <w:tc>
          <w:tcPr>
            <w:tcW w:w="1047" w:type="dxa"/>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Inteiro longo</w:t>
            </w:r>
          </w:p>
        </w:tc>
        <w:tc>
          <w:tcPr>
            <w:tcW w:w="2315" w:type="dxa"/>
            <w:gridSpan w:val="5"/>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 xml:space="preserve">ID da tabela </w:t>
            </w:r>
            <w:proofErr w:type="spellStart"/>
            <w:proofErr w:type="gramStart"/>
            <w:r w:rsidRPr="00876797">
              <w:rPr>
                <w:rFonts w:ascii="Times New Roman" w:eastAsia="Times New Roman" w:hAnsi="Times New Roman"/>
                <w:color w:val="000000"/>
                <w:sz w:val="24"/>
                <w:szCs w:val="24"/>
                <w:lang w:eastAsia="pt-BR"/>
              </w:rPr>
              <w:t>PreferenciaDisciplina</w:t>
            </w:r>
            <w:proofErr w:type="spellEnd"/>
            <w:proofErr w:type="gramEnd"/>
          </w:p>
        </w:tc>
      </w:tr>
      <w:tr w:rsidR="00876797" w:rsidRPr="00876797" w:rsidTr="00876797">
        <w:trPr>
          <w:trHeight w:val="473"/>
        </w:trPr>
        <w:tc>
          <w:tcPr>
            <w:tcW w:w="2060" w:type="dxa"/>
            <w:gridSpan w:val="4"/>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proofErr w:type="spellStart"/>
            <w:proofErr w:type="gramStart"/>
            <w:r w:rsidRPr="00876797">
              <w:rPr>
                <w:rFonts w:ascii="Times New Roman" w:eastAsia="Times New Roman" w:hAnsi="Times New Roman"/>
                <w:color w:val="000000"/>
                <w:sz w:val="24"/>
                <w:szCs w:val="24"/>
                <w:lang w:eastAsia="pt-BR"/>
              </w:rPr>
              <w:t>idProfessor</w:t>
            </w:r>
            <w:proofErr w:type="spellEnd"/>
            <w:proofErr w:type="gramEnd"/>
          </w:p>
        </w:tc>
        <w:tc>
          <w:tcPr>
            <w:tcW w:w="1447"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Simples</w:t>
            </w:r>
          </w:p>
        </w:tc>
        <w:tc>
          <w:tcPr>
            <w:tcW w:w="994"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 </w:t>
            </w:r>
            <w:r w:rsidR="00117123">
              <w:rPr>
                <w:rFonts w:ascii="Times New Roman" w:eastAsia="Times New Roman" w:hAnsi="Times New Roman"/>
                <w:color w:val="000000"/>
                <w:sz w:val="24"/>
                <w:szCs w:val="24"/>
                <w:lang w:eastAsia="pt-BR"/>
              </w:rPr>
              <w:t>Sim</w:t>
            </w:r>
          </w:p>
        </w:tc>
        <w:tc>
          <w:tcPr>
            <w:tcW w:w="927" w:type="dxa"/>
            <w:gridSpan w:val="2"/>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Numero</w:t>
            </w:r>
          </w:p>
        </w:tc>
        <w:tc>
          <w:tcPr>
            <w:tcW w:w="1047" w:type="dxa"/>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Inteiro longo</w:t>
            </w:r>
          </w:p>
        </w:tc>
        <w:tc>
          <w:tcPr>
            <w:tcW w:w="2315" w:type="dxa"/>
            <w:gridSpan w:val="5"/>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ID da tabela Professor</w:t>
            </w:r>
          </w:p>
        </w:tc>
      </w:tr>
      <w:tr w:rsidR="00876797" w:rsidRPr="00876797" w:rsidTr="00876797">
        <w:trPr>
          <w:trHeight w:val="473"/>
        </w:trPr>
        <w:tc>
          <w:tcPr>
            <w:tcW w:w="2060" w:type="dxa"/>
            <w:gridSpan w:val="4"/>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proofErr w:type="spellStart"/>
            <w:proofErr w:type="gramStart"/>
            <w:r w:rsidRPr="00876797">
              <w:rPr>
                <w:rFonts w:ascii="Times New Roman" w:eastAsia="Times New Roman" w:hAnsi="Times New Roman"/>
                <w:color w:val="000000"/>
                <w:sz w:val="24"/>
                <w:szCs w:val="24"/>
                <w:lang w:eastAsia="pt-BR"/>
              </w:rPr>
              <w:t>idPeriodoDisciplina</w:t>
            </w:r>
            <w:proofErr w:type="spellEnd"/>
            <w:proofErr w:type="gramEnd"/>
          </w:p>
        </w:tc>
        <w:tc>
          <w:tcPr>
            <w:tcW w:w="1447"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Simples</w:t>
            </w:r>
          </w:p>
        </w:tc>
        <w:tc>
          <w:tcPr>
            <w:tcW w:w="994"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 </w:t>
            </w:r>
            <w:r w:rsidR="00117123">
              <w:rPr>
                <w:rFonts w:ascii="Times New Roman" w:eastAsia="Times New Roman" w:hAnsi="Times New Roman"/>
                <w:color w:val="000000"/>
                <w:sz w:val="24"/>
                <w:szCs w:val="24"/>
                <w:lang w:eastAsia="pt-BR"/>
              </w:rPr>
              <w:t>Sim</w:t>
            </w:r>
          </w:p>
        </w:tc>
        <w:tc>
          <w:tcPr>
            <w:tcW w:w="927" w:type="dxa"/>
            <w:gridSpan w:val="2"/>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Numero</w:t>
            </w:r>
          </w:p>
        </w:tc>
        <w:tc>
          <w:tcPr>
            <w:tcW w:w="1047" w:type="dxa"/>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Inteiro longo</w:t>
            </w:r>
          </w:p>
        </w:tc>
        <w:tc>
          <w:tcPr>
            <w:tcW w:w="2315" w:type="dxa"/>
            <w:gridSpan w:val="5"/>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 xml:space="preserve">ID da tabela </w:t>
            </w:r>
            <w:proofErr w:type="spellStart"/>
            <w:proofErr w:type="gramStart"/>
            <w:r w:rsidRPr="00876797">
              <w:rPr>
                <w:rFonts w:ascii="Times New Roman" w:eastAsia="Times New Roman" w:hAnsi="Times New Roman"/>
                <w:color w:val="000000"/>
                <w:sz w:val="24"/>
                <w:szCs w:val="24"/>
                <w:lang w:eastAsia="pt-BR"/>
              </w:rPr>
              <w:t>PeriodoDisciplina</w:t>
            </w:r>
            <w:proofErr w:type="spellEnd"/>
            <w:proofErr w:type="gramEnd"/>
          </w:p>
        </w:tc>
      </w:tr>
      <w:tr w:rsidR="00876797" w:rsidRPr="00876797" w:rsidTr="00876797">
        <w:trPr>
          <w:trHeight w:val="473"/>
        </w:trPr>
        <w:tc>
          <w:tcPr>
            <w:tcW w:w="2060" w:type="dxa"/>
            <w:gridSpan w:val="4"/>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proofErr w:type="gramStart"/>
            <w:r w:rsidRPr="00876797">
              <w:rPr>
                <w:rFonts w:ascii="Times New Roman" w:eastAsia="Times New Roman" w:hAnsi="Times New Roman"/>
                <w:color w:val="000000"/>
                <w:sz w:val="24"/>
                <w:szCs w:val="24"/>
                <w:lang w:eastAsia="pt-BR"/>
              </w:rPr>
              <w:t>valor</w:t>
            </w:r>
            <w:proofErr w:type="gramEnd"/>
          </w:p>
        </w:tc>
        <w:tc>
          <w:tcPr>
            <w:tcW w:w="1447"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Simples</w:t>
            </w:r>
          </w:p>
        </w:tc>
        <w:tc>
          <w:tcPr>
            <w:tcW w:w="994" w:type="dxa"/>
            <w:gridSpan w:val="3"/>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 </w:t>
            </w:r>
            <w:r w:rsidR="00117123">
              <w:rPr>
                <w:rFonts w:ascii="Times New Roman" w:eastAsia="Times New Roman" w:hAnsi="Times New Roman"/>
                <w:color w:val="000000"/>
                <w:sz w:val="24"/>
                <w:szCs w:val="24"/>
                <w:lang w:eastAsia="pt-BR"/>
              </w:rPr>
              <w:t>Sim</w:t>
            </w:r>
          </w:p>
        </w:tc>
        <w:tc>
          <w:tcPr>
            <w:tcW w:w="927" w:type="dxa"/>
            <w:gridSpan w:val="2"/>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Numero</w:t>
            </w:r>
          </w:p>
        </w:tc>
        <w:tc>
          <w:tcPr>
            <w:tcW w:w="1047" w:type="dxa"/>
            <w:tcBorders>
              <w:top w:val="nil"/>
              <w:left w:val="single" w:sz="8" w:space="0" w:color="auto"/>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Inteiro longo</w:t>
            </w:r>
          </w:p>
        </w:tc>
        <w:tc>
          <w:tcPr>
            <w:tcW w:w="2315" w:type="dxa"/>
            <w:gridSpan w:val="5"/>
            <w:tcBorders>
              <w:top w:val="nil"/>
              <w:left w:val="nil"/>
              <w:bottom w:val="single" w:sz="8" w:space="0" w:color="auto"/>
              <w:right w:val="single" w:sz="8" w:space="0" w:color="auto"/>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Valor</w:t>
            </w:r>
          </w:p>
        </w:tc>
      </w:tr>
      <w:tr w:rsidR="00876797" w:rsidRPr="00876797" w:rsidTr="00117123">
        <w:trPr>
          <w:trHeight w:val="473"/>
        </w:trPr>
        <w:tc>
          <w:tcPr>
            <w:tcW w:w="2060" w:type="dxa"/>
            <w:gridSpan w:val="4"/>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Chave Primária:</w:t>
            </w:r>
          </w:p>
        </w:tc>
        <w:tc>
          <w:tcPr>
            <w:tcW w:w="6730" w:type="dxa"/>
            <w:gridSpan w:val="1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876797" w:rsidRPr="00876797" w:rsidRDefault="00876797" w:rsidP="00117123">
            <w:pPr>
              <w:spacing w:after="0" w:line="240" w:lineRule="auto"/>
              <w:rPr>
                <w:rFonts w:ascii="Times New Roman" w:eastAsia="Times New Roman" w:hAnsi="Times New Roman"/>
                <w:color w:val="000000"/>
                <w:sz w:val="24"/>
                <w:szCs w:val="24"/>
                <w:lang w:eastAsia="pt-BR"/>
              </w:rPr>
            </w:pPr>
            <w:proofErr w:type="gramStart"/>
            <w:r w:rsidRPr="00876797">
              <w:rPr>
                <w:rFonts w:ascii="Times New Roman" w:eastAsia="Times New Roman" w:hAnsi="Times New Roman"/>
                <w:color w:val="000000"/>
                <w:sz w:val="24"/>
                <w:szCs w:val="24"/>
                <w:lang w:eastAsia="pt-BR"/>
              </w:rPr>
              <w:t>id</w:t>
            </w:r>
            <w:proofErr w:type="gramEnd"/>
          </w:p>
        </w:tc>
      </w:tr>
      <w:tr w:rsidR="00876797" w:rsidRPr="00876797" w:rsidTr="00117123">
        <w:trPr>
          <w:trHeight w:val="473"/>
        </w:trPr>
        <w:tc>
          <w:tcPr>
            <w:tcW w:w="2060" w:type="dxa"/>
            <w:gridSpan w:val="4"/>
            <w:tcBorders>
              <w:top w:val="nil"/>
              <w:left w:val="single" w:sz="8" w:space="0" w:color="auto"/>
              <w:bottom w:val="single" w:sz="8" w:space="0" w:color="auto"/>
              <w:right w:val="nil"/>
            </w:tcBorders>
            <w:shd w:val="clear" w:color="auto" w:fill="auto"/>
            <w:noWrap/>
            <w:vAlign w:val="center"/>
            <w:hideMark/>
          </w:tcPr>
          <w:p w:rsidR="00876797" w:rsidRPr="00876797" w:rsidRDefault="00876797" w:rsidP="00876797">
            <w:pPr>
              <w:spacing w:after="0" w:line="240" w:lineRule="auto"/>
              <w:jc w:val="center"/>
              <w:rPr>
                <w:rFonts w:ascii="Times New Roman" w:eastAsia="Times New Roman" w:hAnsi="Times New Roman"/>
                <w:color w:val="000000"/>
                <w:sz w:val="24"/>
                <w:szCs w:val="24"/>
                <w:lang w:eastAsia="pt-BR"/>
              </w:rPr>
            </w:pPr>
            <w:r w:rsidRPr="00876797">
              <w:rPr>
                <w:rFonts w:ascii="Times New Roman" w:eastAsia="Times New Roman" w:hAnsi="Times New Roman"/>
                <w:color w:val="000000"/>
                <w:sz w:val="24"/>
                <w:szCs w:val="24"/>
                <w:lang w:eastAsia="pt-BR"/>
              </w:rPr>
              <w:t>Chave Estrangeira:</w:t>
            </w:r>
          </w:p>
        </w:tc>
        <w:tc>
          <w:tcPr>
            <w:tcW w:w="6730" w:type="dxa"/>
            <w:gridSpan w:val="1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876797" w:rsidRPr="00876797" w:rsidRDefault="00876797" w:rsidP="00117123">
            <w:pPr>
              <w:spacing w:after="0" w:line="240" w:lineRule="auto"/>
              <w:rPr>
                <w:rFonts w:ascii="Times New Roman" w:eastAsia="Times New Roman" w:hAnsi="Times New Roman"/>
                <w:color w:val="000000"/>
                <w:sz w:val="24"/>
                <w:szCs w:val="24"/>
                <w:lang w:eastAsia="pt-BR"/>
              </w:rPr>
            </w:pPr>
            <w:proofErr w:type="spellStart"/>
            <w:proofErr w:type="gramStart"/>
            <w:r w:rsidRPr="00876797">
              <w:rPr>
                <w:rFonts w:ascii="Times New Roman" w:eastAsia="Times New Roman" w:hAnsi="Times New Roman"/>
                <w:color w:val="000000"/>
                <w:sz w:val="24"/>
                <w:szCs w:val="24"/>
                <w:lang w:eastAsia="pt-BR"/>
              </w:rPr>
              <w:t>idProfessor</w:t>
            </w:r>
            <w:proofErr w:type="spellEnd"/>
            <w:proofErr w:type="gramEnd"/>
            <w:r w:rsidRPr="00876797">
              <w:rPr>
                <w:rFonts w:ascii="Times New Roman" w:eastAsia="Times New Roman" w:hAnsi="Times New Roman"/>
                <w:color w:val="000000"/>
                <w:sz w:val="24"/>
                <w:szCs w:val="24"/>
                <w:lang w:eastAsia="pt-BR"/>
              </w:rPr>
              <w:t xml:space="preserve">, </w:t>
            </w:r>
            <w:proofErr w:type="spellStart"/>
            <w:r w:rsidRPr="00876797">
              <w:rPr>
                <w:rFonts w:ascii="Times New Roman" w:eastAsia="Times New Roman" w:hAnsi="Times New Roman"/>
                <w:color w:val="000000"/>
                <w:sz w:val="24"/>
                <w:szCs w:val="24"/>
                <w:lang w:eastAsia="pt-BR"/>
              </w:rPr>
              <w:t>idPeriodoDisciplina</w:t>
            </w:r>
            <w:proofErr w:type="spellEnd"/>
          </w:p>
        </w:tc>
      </w:tr>
    </w:tbl>
    <w:p w:rsidR="002C20DB" w:rsidRPr="00864FA3" w:rsidRDefault="00984284" w:rsidP="00984284">
      <w:pPr>
        <w:pStyle w:val="Legenda"/>
        <w:keepNext/>
        <w:tabs>
          <w:tab w:val="left" w:pos="3009"/>
        </w:tabs>
        <w:spacing w:line="360" w:lineRule="auto"/>
        <w:rPr>
          <w:rFonts w:ascii="Times New Roman" w:hAnsi="Times New Roman"/>
        </w:rPr>
      </w:pPr>
      <w:r>
        <w:rPr>
          <w:rFonts w:ascii="Times New Roman" w:hAnsi="Times New Roman"/>
        </w:rPr>
        <w:tab/>
      </w:r>
    </w:p>
    <w:p w:rsidR="002C20DB" w:rsidRPr="00864FA3" w:rsidRDefault="002C20DB" w:rsidP="00734C9D">
      <w:pPr>
        <w:spacing w:after="0" w:line="360" w:lineRule="auto"/>
        <w:rPr>
          <w:rFonts w:ascii="Times New Roman" w:hAnsi="Times New Roman"/>
          <w:b/>
          <w:bCs/>
          <w:color w:val="4F81BD"/>
          <w:sz w:val="18"/>
          <w:szCs w:val="18"/>
        </w:rPr>
      </w:pPr>
      <w:r w:rsidRPr="00864FA3">
        <w:rPr>
          <w:rFonts w:ascii="Times New Roman" w:hAnsi="Times New Roman"/>
        </w:rPr>
        <w:br w:type="page"/>
      </w:r>
    </w:p>
    <w:tbl>
      <w:tblPr>
        <w:tblW w:w="0" w:type="auto"/>
        <w:tblInd w:w="60" w:type="dxa"/>
        <w:tblCellMar>
          <w:left w:w="70" w:type="dxa"/>
          <w:right w:w="70" w:type="dxa"/>
        </w:tblCellMar>
        <w:tblLook w:val="04A0"/>
      </w:tblPr>
      <w:tblGrid>
        <w:gridCol w:w="1973"/>
        <w:gridCol w:w="1447"/>
        <w:gridCol w:w="1260"/>
        <w:gridCol w:w="927"/>
        <w:gridCol w:w="1387"/>
        <w:gridCol w:w="1960"/>
      </w:tblGrid>
      <w:tr w:rsidR="00D51FF8" w:rsidRPr="00864FA3" w:rsidTr="00117123">
        <w:trPr>
          <w:trHeight w:val="330"/>
        </w:trPr>
        <w:tc>
          <w:tcPr>
            <w:tcW w:w="0" w:type="auto"/>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b/>
                <w:color w:val="000000"/>
                <w:sz w:val="24"/>
                <w:szCs w:val="24"/>
                <w:lang w:eastAsia="pt-BR"/>
              </w:rPr>
            </w:pPr>
            <w:r w:rsidRPr="00864FA3">
              <w:rPr>
                <w:rFonts w:ascii="Times New Roman" w:eastAsia="Times New Roman" w:hAnsi="Times New Roman"/>
                <w:b/>
                <w:color w:val="000000"/>
                <w:sz w:val="24"/>
                <w:szCs w:val="24"/>
                <w:lang w:eastAsia="pt-BR"/>
              </w:rPr>
              <w:lastRenderedPageBreak/>
              <w:t>Entidade: Turno</w:t>
            </w:r>
          </w:p>
        </w:tc>
      </w:tr>
      <w:tr w:rsidR="00225CB1" w:rsidRPr="00864FA3" w:rsidTr="00117123">
        <w:trPr>
          <w:trHeight w:val="330"/>
        </w:trPr>
        <w:tc>
          <w:tcPr>
            <w:tcW w:w="0" w:type="auto"/>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225CB1" w:rsidRPr="00225CB1" w:rsidRDefault="00225CB1" w:rsidP="00225CB1">
            <w:pPr>
              <w:spacing w:after="0" w:line="360" w:lineRule="auto"/>
              <w:jc w:val="both"/>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Descrição: Estrutura que armazena as informações dos turnos</w:t>
            </w:r>
          </w:p>
        </w:tc>
      </w:tr>
      <w:tr w:rsidR="00D51FF8" w:rsidRPr="00864FA3" w:rsidTr="00117123">
        <w:trPr>
          <w:trHeight w:val="330"/>
        </w:trPr>
        <w:tc>
          <w:tcPr>
            <w:tcW w:w="0" w:type="auto"/>
            <w:tcBorders>
              <w:top w:val="nil"/>
              <w:left w:val="single" w:sz="8" w:space="0" w:color="auto"/>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Atributo</w:t>
            </w:r>
          </w:p>
        </w:tc>
        <w:tc>
          <w:tcPr>
            <w:tcW w:w="0" w:type="auto"/>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Classe</w:t>
            </w:r>
          </w:p>
        </w:tc>
        <w:tc>
          <w:tcPr>
            <w:tcW w:w="0" w:type="auto"/>
            <w:tcBorders>
              <w:top w:val="nil"/>
              <w:left w:val="nil"/>
              <w:bottom w:val="single" w:sz="8" w:space="0" w:color="auto"/>
              <w:right w:val="single" w:sz="8" w:space="0" w:color="auto"/>
            </w:tcBorders>
            <w:shd w:val="clear" w:color="000000" w:fill="000000"/>
            <w:noWrap/>
            <w:vAlign w:val="bottom"/>
            <w:hideMark/>
          </w:tcPr>
          <w:p w:rsidR="00D51FF8" w:rsidRPr="00864FA3" w:rsidRDefault="00117123" w:rsidP="00734C9D">
            <w:pPr>
              <w:spacing w:after="0" w:line="360" w:lineRule="auto"/>
              <w:jc w:val="both"/>
              <w:rPr>
                <w:rFonts w:ascii="Times New Roman" w:eastAsia="Times New Roman" w:hAnsi="Times New Roman"/>
                <w:color w:val="FFFFFF" w:themeColor="background1"/>
                <w:sz w:val="24"/>
                <w:szCs w:val="24"/>
                <w:lang w:eastAsia="pt-BR"/>
              </w:rPr>
            </w:pPr>
            <w:r>
              <w:rPr>
                <w:rFonts w:ascii="Times New Roman" w:eastAsia="Times New Roman" w:hAnsi="Times New Roman"/>
                <w:color w:val="FFFFFF"/>
                <w:sz w:val="24"/>
                <w:szCs w:val="24"/>
                <w:lang w:eastAsia="pt-BR"/>
              </w:rPr>
              <w:t>Obrigatório</w:t>
            </w:r>
          </w:p>
        </w:tc>
        <w:tc>
          <w:tcPr>
            <w:tcW w:w="0" w:type="auto"/>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Tipo</w:t>
            </w:r>
          </w:p>
        </w:tc>
        <w:tc>
          <w:tcPr>
            <w:tcW w:w="0" w:type="auto"/>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Tamanho</w:t>
            </w:r>
          </w:p>
        </w:tc>
        <w:tc>
          <w:tcPr>
            <w:tcW w:w="0" w:type="auto"/>
            <w:tcBorders>
              <w:top w:val="nil"/>
              <w:left w:val="nil"/>
              <w:bottom w:val="single" w:sz="8" w:space="0" w:color="auto"/>
              <w:right w:val="single" w:sz="8" w:space="0" w:color="auto"/>
            </w:tcBorders>
            <w:shd w:val="clear" w:color="000000" w:fill="000000"/>
            <w:noWrap/>
            <w:vAlign w:val="bottom"/>
            <w:hideMark/>
          </w:tcPr>
          <w:p w:rsidR="00D51FF8" w:rsidRPr="00864FA3" w:rsidRDefault="00D51FF8" w:rsidP="00734C9D">
            <w:pPr>
              <w:spacing w:after="0" w:line="360" w:lineRule="auto"/>
              <w:jc w:val="both"/>
              <w:rPr>
                <w:rFonts w:ascii="Times New Roman" w:eastAsia="Times New Roman" w:hAnsi="Times New Roman"/>
                <w:color w:val="FFFFFF" w:themeColor="background1"/>
                <w:sz w:val="24"/>
                <w:szCs w:val="24"/>
                <w:lang w:eastAsia="pt-BR"/>
              </w:rPr>
            </w:pPr>
            <w:r w:rsidRPr="00864FA3">
              <w:rPr>
                <w:rFonts w:ascii="Times New Roman" w:eastAsia="Times New Roman" w:hAnsi="Times New Roman"/>
                <w:color w:val="FFFFFF" w:themeColor="background1"/>
                <w:sz w:val="24"/>
                <w:szCs w:val="24"/>
                <w:lang w:eastAsia="pt-BR"/>
              </w:rPr>
              <w:t>Descrição</w:t>
            </w:r>
          </w:p>
        </w:tc>
      </w:tr>
      <w:tr w:rsidR="00D51FF8" w:rsidRPr="00864FA3" w:rsidTr="00117123">
        <w:trPr>
          <w:trHeight w:val="330"/>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D51FF8" w:rsidRPr="00864FA3" w:rsidRDefault="00D51FF8" w:rsidP="00117123">
            <w:pPr>
              <w:spacing w:after="0" w:line="360" w:lineRule="auto"/>
              <w:jc w:val="center"/>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c>
          <w:tcPr>
            <w:tcW w:w="0" w:type="auto"/>
            <w:tcBorders>
              <w:top w:val="nil"/>
              <w:left w:val="nil"/>
              <w:bottom w:val="single" w:sz="8" w:space="0" w:color="auto"/>
              <w:right w:val="single" w:sz="8" w:space="0" w:color="auto"/>
            </w:tcBorders>
            <w:shd w:val="clear" w:color="auto" w:fill="auto"/>
            <w:noWrap/>
            <w:vAlign w:val="center"/>
            <w:hideMark/>
          </w:tcPr>
          <w:p w:rsidR="00D51FF8" w:rsidRPr="00864FA3" w:rsidRDefault="00D51FF8" w:rsidP="00117123">
            <w:pPr>
              <w:spacing w:after="0" w:line="360" w:lineRule="auto"/>
              <w:jc w:val="center"/>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Determinante</w:t>
            </w:r>
          </w:p>
        </w:tc>
        <w:tc>
          <w:tcPr>
            <w:tcW w:w="0" w:type="auto"/>
            <w:tcBorders>
              <w:top w:val="nil"/>
              <w:left w:val="nil"/>
              <w:bottom w:val="single" w:sz="8" w:space="0" w:color="auto"/>
              <w:right w:val="single" w:sz="8" w:space="0" w:color="auto"/>
            </w:tcBorders>
            <w:shd w:val="clear" w:color="auto" w:fill="auto"/>
            <w:noWrap/>
            <w:vAlign w:val="center"/>
            <w:hideMark/>
          </w:tcPr>
          <w:p w:rsidR="00D51FF8" w:rsidRPr="00864FA3" w:rsidRDefault="00117123" w:rsidP="00117123">
            <w:pPr>
              <w:spacing w:after="0" w:line="360" w:lineRule="auto"/>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0" w:type="auto"/>
            <w:tcBorders>
              <w:top w:val="nil"/>
              <w:left w:val="nil"/>
              <w:bottom w:val="nil"/>
              <w:right w:val="nil"/>
            </w:tcBorders>
            <w:shd w:val="clear" w:color="auto" w:fill="auto"/>
            <w:noWrap/>
            <w:vAlign w:val="center"/>
            <w:hideMark/>
          </w:tcPr>
          <w:p w:rsidR="00D51FF8" w:rsidRPr="00864FA3" w:rsidRDefault="00D51FF8" w:rsidP="00117123">
            <w:pPr>
              <w:spacing w:after="0" w:line="360" w:lineRule="auto"/>
              <w:jc w:val="center"/>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Numero</w:t>
            </w:r>
          </w:p>
        </w:tc>
        <w:tc>
          <w:tcPr>
            <w:tcW w:w="0" w:type="auto"/>
            <w:tcBorders>
              <w:top w:val="nil"/>
              <w:left w:val="single" w:sz="8" w:space="0" w:color="auto"/>
              <w:bottom w:val="single" w:sz="8" w:space="0" w:color="auto"/>
              <w:right w:val="single" w:sz="8" w:space="0" w:color="auto"/>
            </w:tcBorders>
            <w:shd w:val="clear" w:color="auto" w:fill="auto"/>
            <w:noWrap/>
            <w:vAlign w:val="center"/>
            <w:hideMark/>
          </w:tcPr>
          <w:p w:rsidR="00D51FF8" w:rsidRPr="00864FA3" w:rsidRDefault="00D51FF8" w:rsidP="00117123">
            <w:pPr>
              <w:spacing w:after="0" w:line="360" w:lineRule="auto"/>
              <w:jc w:val="center"/>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Inteiro longo</w:t>
            </w:r>
          </w:p>
        </w:tc>
        <w:tc>
          <w:tcPr>
            <w:tcW w:w="0" w:type="auto"/>
            <w:tcBorders>
              <w:top w:val="nil"/>
              <w:left w:val="nil"/>
              <w:bottom w:val="single" w:sz="8" w:space="0" w:color="auto"/>
              <w:right w:val="single" w:sz="8" w:space="0" w:color="auto"/>
            </w:tcBorders>
            <w:shd w:val="clear" w:color="auto" w:fill="auto"/>
            <w:noWrap/>
            <w:vAlign w:val="center"/>
            <w:hideMark/>
          </w:tcPr>
          <w:p w:rsidR="00D51FF8" w:rsidRPr="00864FA3" w:rsidRDefault="00D51FF8" w:rsidP="00117123">
            <w:pPr>
              <w:spacing w:after="0" w:line="360" w:lineRule="auto"/>
              <w:jc w:val="center"/>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ID da tabela Turno</w:t>
            </w:r>
          </w:p>
        </w:tc>
      </w:tr>
      <w:tr w:rsidR="00D51FF8" w:rsidRPr="00864FA3" w:rsidTr="004E1D88">
        <w:trPr>
          <w:trHeight w:val="315"/>
        </w:trPr>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rsidR="00D51FF8" w:rsidRPr="00864FA3" w:rsidRDefault="00D51FF8" w:rsidP="00225CB1">
            <w:pPr>
              <w:spacing w:after="0" w:line="360" w:lineRule="auto"/>
              <w:jc w:val="center"/>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nome</w:t>
            </w:r>
            <w:proofErr w:type="gramEnd"/>
          </w:p>
        </w:tc>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rsidR="00D51FF8" w:rsidRPr="00864FA3" w:rsidRDefault="00D51FF8" w:rsidP="00225CB1">
            <w:pPr>
              <w:spacing w:after="0" w:line="360" w:lineRule="auto"/>
              <w:jc w:val="center"/>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Simples</w:t>
            </w:r>
          </w:p>
        </w:tc>
        <w:tc>
          <w:tcPr>
            <w:tcW w:w="0" w:type="auto"/>
            <w:tcBorders>
              <w:top w:val="nil"/>
              <w:left w:val="nil"/>
              <w:bottom w:val="nil"/>
              <w:right w:val="single" w:sz="8" w:space="0" w:color="auto"/>
            </w:tcBorders>
            <w:shd w:val="clear" w:color="auto" w:fill="auto"/>
            <w:noWrap/>
            <w:vAlign w:val="center"/>
            <w:hideMark/>
          </w:tcPr>
          <w:p w:rsidR="00D51FF8" w:rsidRPr="00864FA3" w:rsidRDefault="00225CB1" w:rsidP="004E1D88">
            <w:pPr>
              <w:spacing w:after="0" w:line="360" w:lineRule="auto"/>
              <w:jc w:val="center"/>
              <w:rPr>
                <w:rFonts w:ascii="Times New Roman" w:eastAsia="Times New Roman" w:hAnsi="Times New Roman"/>
                <w:color w:val="000000"/>
                <w:sz w:val="24"/>
                <w:szCs w:val="24"/>
                <w:lang w:eastAsia="pt-BR"/>
              </w:rPr>
            </w:pPr>
            <w:r>
              <w:rPr>
                <w:rFonts w:ascii="Times New Roman" w:eastAsia="Times New Roman" w:hAnsi="Times New Roman"/>
                <w:color w:val="000000"/>
                <w:sz w:val="24"/>
                <w:szCs w:val="24"/>
                <w:lang w:eastAsia="pt-BR"/>
              </w:rPr>
              <w:t>Sim</w:t>
            </w:r>
          </w:p>
        </w:tc>
        <w:tc>
          <w:tcPr>
            <w:tcW w:w="0" w:type="auto"/>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D51FF8" w:rsidRPr="00864FA3" w:rsidRDefault="00D51FF8" w:rsidP="00225CB1">
            <w:pPr>
              <w:spacing w:after="0" w:line="360" w:lineRule="auto"/>
              <w:jc w:val="center"/>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Texto</w:t>
            </w:r>
          </w:p>
        </w:tc>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rsidR="00D51FF8" w:rsidRPr="00864FA3" w:rsidRDefault="00D51FF8" w:rsidP="00225CB1">
            <w:pPr>
              <w:spacing w:after="0" w:line="360" w:lineRule="auto"/>
              <w:jc w:val="center"/>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25</w:t>
            </w:r>
          </w:p>
        </w:tc>
        <w:tc>
          <w:tcPr>
            <w:tcW w:w="0" w:type="auto"/>
            <w:vMerge w:val="restart"/>
            <w:tcBorders>
              <w:top w:val="nil"/>
              <w:left w:val="single" w:sz="8" w:space="0" w:color="auto"/>
              <w:bottom w:val="single" w:sz="8" w:space="0" w:color="000000"/>
              <w:right w:val="single" w:sz="8" w:space="0" w:color="auto"/>
            </w:tcBorders>
            <w:shd w:val="clear" w:color="auto" w:fill="auto"/>
            <w:noWrap/>
            <w:vAlign w:val="center"/>
            <w:hideMark/>
          </w:tcPr>
          <w:p w:rsidR="00D51FF8" w:rsidRPr="00864FA3" w:rsidRDefault="00D51FF8" w:rsidP="00225CB1">
            <w:pPr>
              <w:spacing w:after="0" w:line="360" w:lineRule="auto"/>
              <w:jc w:val="center"/>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Nome do Turno</w:t>
            </w:r>
          </w:p>
        </w:tc>
      </w:tr>
      <w:tr w:rsidR="00D51FF8" w:rsidRPr="00864FA3" w:rsidTr="00117123">
        <w:trPr>
          <w:trHeight w:val="60"/>
        </w:trPr>
        <w:tc>
          <w:tcPr>
            <w:tcW w:w="0" w:type="auto"/>
            <w:vMerge/>
            <w:tcBorders>
              <w:top w:val="nil"/>
              <w:left w:val="single" w:sz="8" w:space="0" w:color="auto"/>
              <w:bottom w:val="single" w:sz="8" w:space="0" w:color="000000"/>
              <w:right w:val="single" w:sz="8" w:space="0" w:color="auto"/>
            </w:tcBorders>
            <w:vAlign w:val="center"/>
            <w:hideMark/>
          </w:tcPr>
          <w:p w:rsidR="00D51FF8" w:rsidRPr="00864FA3" w:rsidRDefault="00D51FF8" w:rsidP="00734C9D">
            <w:pPr>
              <w:spacing w:after="0" w:line="360" w:lineRule="auto"/>
              <w:rPr>
                <w:rFonts w:ascii="Times New Roman" w:eastAsia="Times New Roman" w:hAnsi="Times New Roman"/>
                <w:color w:val="000000"/>
                <w:sz w:val="24"/>
                <w:szCs w:val="24"/>
                <w:lang w:eastAsia="pt-BR"/>
              </w:rPr>
            </w:pPr>
          </w:p>
        </w:tc>
        <w:tc>
          <w:tcPr>
            <w:tcW w:w="0" w:type="auto"/>
            <w:vMerge/>
            <w:tcBorders>
              <w:top w:val="nil"/>
              <w:left w:val="single" w:sz="8" w:space="0" w:color="auto"/>
              <w:bottom w:val="single" w:sz="8" w:space="0" w:color="000000"/>
              <w:right w:val="single" w:sz="8" w:space="0" w:color="auto"/>
            </w:tcBorders>
            <w:vAlign w:val="center"/>
            <w:hideMark/>
          </w:tcPr>
          <w:p w:rsidR="00D51FF8" w:rsidRPr="00864FA3" w:rsidRDefault="00D51FF8" w:rsidP="00734C9D">
            <w:pPr>
              <w:spacing w:after="0" w:line="360" w:lineRule="auto"/>
              <w:rPr>
                <w:rFonts w:ascii="Times New Roman" w:eastAsia="Times New Roman" w:hAnsi="Times New Roman"/>
                <w:color w:val="000000"/>
                <w:sz w:val="24"/>
                <w:szCs w:val="24"/>
                <w:lang w:eastAsia="pt-BR"/>
              </w:rPr>
            </w:pPr>
          </w:p>
        </w:tc>
        <w:tc>
          <w:tcPr>
            <w:tcW w:w="0" w:type="auto"/>
            <w:tcBorders>
              <w:top w:val="nil"/>
              <w:left w:val="nil"/>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D51FF8" w:rsidRPr="00864FA3" w:rsidRDefault="00D51FF8" w:rsidP="00734C9D">
            <w:pPr>
              <w:spacing w:after="0" w:line="360" w:lineRule="auto"/>
              <w:rPr>
                <w:rFonts w:ascii="Times New Roman" w:eastAsia="Times New Roman" w:hAnsi="Times New Roman"/>
                <w:color w:val="000000"/>
                <w:sz w:val="24"/>
                <w:szCs w:val="24"/>
                <w:lang w:eastAsia="pt-BR"/>
              </w:rPr>
            </w:pPr>
          </w:p>
        </w:tc>
        <w:tc>
          <w:tcPr>
            <w:tcW w:w="0" w:type="auto"/>
            <w:vMerge/>
            <w:tcBorders>
              <w:top w:val="nil"/>
              <w:left w:val="single" w:sz="8" w:space="0" w:color="auto"/>
              <w:bottom w:val="single" w:sz="8" w:space="0" w:color="000000"/>
              <w:right w:val="single" w:sz="8" w:space="0" w:color="auto"/>
            </w:tcBorders>
            <w:vAlign w:val="center"/>
            <w:hideMark/>
          </w:tcPr>
          <w:p w:rsidR="00D51FF8" w:rsidRPr="00864FA3" w:rsidRDefault="00D51FF8" w:rsidP="00734C9D">
            <w:pPr>
              <w:spacing w:after="0" w:line="360" w:lineRule="auto"/>
              <w:rPr>
                <w:rFonts w:ascii="Times New Roman" w:eastAsia="Times New Roman" w:hAnsi="Times New Roman"/>
                <w:color w:val="000000"/>
                <w:sz w:val="24"/>
                <w:szCs w:val="24"/>
                <w:lang w:eastAsia="pt-BR"/>
              </w:rPr>
            </w:pPr>
          </w:p>
        </w:tc>
        <w:tc>
          <w:tcPr>
            <w:tcW w:w="0" w:type="auto"/>
            <w:vMerge/>
            <w:tcBorders>
              <w:top w:val="nil"/>
              <w:left w:val="single" w:sz="8" w:space="0" w:color="auto"/>
              <w:bottom w:val="single" w:sz="8" w:space="0" w:color="000000"/>
              <w:right w:val="single" w:sz="8" w:space="0" w:color="auto"/>
            </w:tcBorders>
            <w:vAlign w:val="center"/>
            <w:hideMark/>
          </w:tcPr>
          <w:p w:rsidR="00D51FF8" w:rsidRPr="00864FA3" w:rsidRDefault="00D51FF8" w:rsidP="00734C9D">
            <w:pPr>
              <w:spacing w:after="0" w:line="360" w:lineRule="auto"/>
              <w:rPr>
                <w:rFonts w:ascii="Times New Roman" w:eastAsia="Times New Roman" w:hAnsi="Times New Roman"/>
                <w:color w:val="000000"/>
                <w:sz w:val="24"/>
                <w:szCs w:val="24"/>
                <w:lang w:eastAsia="pt-BR"/>
              </w:rPr>
            </w:pPr>
          </w:p>
        </w:tc>
      </w:tr>
      <w:tr w:rsidR="00D51FF8" w:rsidRPr="00864FA3" w:rsidTr="00117123">
        <w:trPr>
          <w:trHeight w:val="330"/>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Primária:</w:t>
            </w:r>
          </w:p>
        </w:tc>
        <w:tc>
          <w:tcPr>
            <w:tcW w:w="0" w:type="auto"/>
            <w:gridSpan w:val="5"/>
            <w:tcBorders>
              <w:top w:val="single" w:sz="8" w:space="0" w:color="auto"/>
              <w:left w:val="nil"/>
              <w:bottom w:val="single" w:sz="8" w:space="0" w:color="auto"/>
              <w:right w:val="single" w:sz="8" w:space="0" w:color="000000"/>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proofErr w:type="gramStart"/>
            <w:r w:rsidRPr="00864FA3">
              <w:rPr>
                <w:rFonts w:ascii="Times New Roman" w:eastAsia="Times New Roman" w:hAnsi="Times New Roman"/>
                <w:color w:val="000000"/>
                <w:sz w:val="24"/>
                <w:szCs w:val="24"/>
                <w:lang w:eastAsia="pt-BR"/>
              </w:rPr>
              <w:t>id</w:t>
            </w:r>
            <w:proofErr w:type="gramEnd"/>
          </w:p>
        </w:tc>
      </w:tr>
      <w:tr w:rsidR="00D51FF8" w:rsidRPr="00864FA3" w:rsidTr="00117123">
        <w:trPr>
          <w:trHeight w:val="330"/>
        </w:trPr>
        <w:tc>
          <w:tcPr>
            <w:tcW w:w="0" w:type="auto"/>
            <w:tcBorders>
              <w:top w:val="nil"/>
              <w:left w:val="single" w:sz="8" w:space="0" w:color="auto"/>
              <w:bottom w:val="single" w:sz="8" w:space="0" w:color="auto"/>
              <w:right w:val="single" w:sz="8" w:space="0" w:color="auto"/>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Chave Estrangeira:</w:t>
            </w:r>
          </w:p>
        </w:tc>
        <w:tc>
          <w:tcPr>
            <w:tcW w:w="0" w:type="auto"/>
            <w:gridSpan w:val="5"/>
            <w:tcBorders>
              <w:top w:val="single" w:sz="8" w:space="0" w:color="auto"/>
              <w:left w:val="nil"/>
              <w:bottom w:val="single" w:sz="8" w:space="0" w:color="auto"/>
              <w:right w:val="single" w:sz="8" w:space="0" w:color="000000"/>
            </w:tcBorders>
            <w:shd w:val="clear" w:color="auto" w:fill="auto"/>
            <w:noWrap/>
            <w:vAlign w:val="bottom"/>
            <w:hideMark/>
          </w:tcPr>
          <w:p w:rsidR="00D51FF8" w:rsidRPr="00864FA3" w:rsidRDefault="00D51FF8" w:rsidP="00734C9D">
            <w:pPr>
              <w:spacing w:after="0" w:line="360" w:lineRule="auto"/>
              <w:jc w:val="both"/>
              <w:rPr>
                <w:rFonts w:ascii="Times New Roman" w:eastAsia="Times New Roman" w:hAnsi="Times New Roman"/>
                <w:color w:val="000000"/>
                <w:sz w:val="24"/>
                <w:szCs w:val="24"/>
                <w:lang w:eastAsia="pt-BR"/>
              </w:rPr>
            </w:pPr>
            <w:r w:rsidRPr="00864FA3">
              <w:rPr>
                <w:rFonts w:ascii="Times New Roman" w:eastAsia="Times New Roman" w:hAnsi="Times New Roman"/>
                <w:color w:val="000000"/>
                <w:sz w:val="24"/>
                <w:szCs w:val="24"/>
                <w:lang w:eastAsia="pt-BR"/>
              </w:rPr>
              <w:t>-</w:t>
            </w:r>
          </w:p>
        </w:tc>
      </w:tr>
    </w:tbl>
    <w:p w:rsidR="00F85C51" w:rsidRPr="00864FA3" w:rsidRDefault="00F85C51" w:rsidP="00734C9D">
      <w:pPr>
        <w:pStyle w:val="SemEspaamento"/>
        <w:spacing w:line="360" w:lineRule="auto"/>
        <w:ind w:left="709"/>
        <w:jc w:val="both"/>
        <w:outlineLvl w:val="1"/>
        <w:rPr>
          <w:rFonts w:ascii="Times New Roman" w:hAnsi="Times New Roman"/>
          <w:b/>
          <w:color w:val="FF0000"/>
          <w:sz w:val="24"/>
          <w:szCs w:val="24"/>
        </w:rPr>
      </w:pPr>
    </w:p>
    <w:p w:rsidR="00C07BE6" w:rsidRPr="00864FA3" w:rsidRDefault="00C07BE6" w:rsidP="00734C9D">
      <w:pPr>
        <w:pStyle w:val="SemEspaamento"/>
        <w:spacing w:line="360" w:lineRule="auto"/>
        <w:ind w:left="709"/>
        <w:jc w:val="both"/>
        <w:outlineLvl w:val="1"/>
        <w:rPr>
          <w:rFonts w:ascii="Times New Roman" w:hAnsi="Times New Roman"/>
          <w:b/>
          <w:color w:val="FF0000"/>
          <w:sz w:val="24"/>
          <w:szCs w:val="24"/>
        </w:rPr>
      </w:pPr>
    </w:p>
    <w:p w:rsidR="00F85C51" w:rsidRPr="00864FA3" w:rsidRDefault="00F85C51" w:rsidP="00734C9D">
      <w:pPr>
        <w:pStyle w:val="SemEspaamento"/>
        <w:spacing w:line="360" w:lineRule="auto"/>
        <w:ind w:left="709"/>
        <w:jc w:val="both"/>
        <w:outlineLvl w:val="1"/>
        <w:rPr>
          <w:rFonts w:ascii="Times New Roman" w:hAnsi="Times New Roman"/>
          <w:b/>
          <w:color w:val="FF0000"/>
          <w:sz w:val="24"/>
          <w:szCs w:val="24"/>
        </w:rPr>
      </w:pPr>
    </w:p>
    <w:p w:rsidR="00DD7B96" w:rsidRPr="00864FA3" w:rsidRDefault="00DD7B96" w:rsidP="00734C9D">
      <w:pPr>
        <w:spacing w:after="0" w:line="360" w:lineRule="auto"/>
        <w:rPr>
          <w:rFonts w:ascii="Times New Roman" w:hAnsi="Times New Roman"/>
          <w:b/>
          <w:sz w:val="24"/>
          <w:szCs w:val="24"/>
        </w:rPr>
      </w:pPr>
      <w:r w:rsidRPr="00864FA3">
        <w:rPr>
          <w:rFonts w:ascii="Times New Roman" w:hAnsi="Times New Roman"/>
          <w:b/>
          <w:sz w:val="24"/>
          <w:szCs w:val="24"/>
        </w:rPr>
        <w:br w:type="page"/>
      </w:r>
    </w:p>
    <w:p w:rsidR="006944FF" w:rsidRPr="00864FA3" w:rsidRDefault="006944FF" w:rsidP="00734C9D">
      <w:pPr>
        <w:pStyle w:val="PargrafodaLista"/>
        <w:numPr>
          <w:ilvl w:val="1"/>
          <w:numId w:val="57"/>
        </w:numPr>
        <w:shd w:val="clear" w:color="auto" w:fill="FFFFFF"/>
        <w:spacing w:after="0" w:line="360" w:lineRule="auto"/>
        <w:ind w:left="709" w:hanging="709"/>
        <w:jc w:val="both"/>
        <w:outlineLvl w:val="1"/>
        <w:rPr>
          <w:rFonts w:ascii="Times New Roman" w:eastAsia="Times New Roman" w:hAnsi="Times New Roman"/>
          <w:b/>
          <w:bCs/>
          <w:sz w:val="24"/>
          <w:szCs w:val="24"/>
          <w:lang w:eastAsia="pt-BR"/>
        </w:rPr>
      </w:pPr>
      <w:bookmarkStart w:id="964" w:name="_Toc373452650"/>
      <w:bookmarkStart w:id="965" w:name="_Toc374912039"/>
      <w:r w:rsidRPr="00864FA3">
        <w:rPr>
          <w:rFonts w:ascii="Times New Roman" w:eastAsia="Times New Roman" w:hAnsi="Times New Roman"/>
          <w:b/>
          <w:bCs/>
          <w:sz w:val="24"/>
          <w:szCs w:val="24"/>
          <w:lang w:eastAsia="pt-BR"/>
        </w:rPr>
        <w:lastRenderedPageBreak/>
        <w:t>Hardware e Software</w:t>
      </w:r>
      <w:bookmarkEnd w:id="964"/>
      <w:bookmarkEnd w:id="965"/>
    </w:p>
    <w:p w:rsidR="006944FF" w:rsidRPr="00864FA3" w:rsidRDefault="006944FF" w:rsidP="00734C9D">
      <w:pPr>
        <w:shd w:val="clear" w:color="auto" w:fill="FFFFFF"/>
        <w:spacing w:after="0" w:line="360" w:lineRule="auto"/>
        <w:ind w:firstLine="709"/>
        <w:jc w:val="both"/>
        <w:rPr>
          <w:rFonts w:ascii="Times New Roman" w:eastAsia="Times New Roman" w:hAnsi="Times New Roman"/>
          <w:sz w:val="24"/>
          <w:szCs w:val="24"/>
          <w:lang w:eastAsia="pt-BR"/>
        </w:rPr>
      </w:pPr>
    </w:p>
    <w:p w:rsidR="006944FF" w:rsidRPr="00864FA3" w:rsidRDefault="006944FF" w:rsidP="00734C9D">
      <w:pPr>
        <w:shd w:val="clear" w:color="auto" w:fill="FFFFFF"/>
        <w:spacing w:after="0" w:line="360" w:lineRule="auto"/>
        <w:ind w:firstLine="709"/>
        <w:jc w:val="both"/>
        <w:rPr>
          <w:rFonts w:ascii="Times New Roman" w:eastAsia="Times New Roman" w:hAnsi="Times New Roman"/>
          <w:sz w:val="24"/>
          <w:szCs w:val="24"/>
          <w:lang w:eastAsia="pt-BR"/>
        </w:rPr>
      </w:pPr>
    </w:p>
    <w:p w:rsidR="006944FF" w:rsidRPr="00864FA3" w:rsidRDefault="006944FF" w:rsidP="00734C9D">
      <w:pPr>
        <w:shd w:val="clear" w:color="auto" w:fill="FFFFFF"/>
        <w:spacing w:after="0" w:line="360" w:lineRule="auto"/>
        <w:ind w:firstLine="709"/>
        <w:jc w:val="both"/>
        <w:rPr>
          <w:rFonts w:ascii="Times New Roman" w:eastAsia="Times New Roman" w:hAnsi="Times New Roman"/>
          <w:sz w:val="24"/>
          <w:szCs w:val="24"/>
          <w:lang w:eastAsia="pt-BR"/>
        </w:rPr>
      </w:pPr>
      <w:r w:rsidRPr="00864FA3">
        <w:rPr>
          <w:rFonts w:ascii="Times New Roman" w:eastAsia="Times New Roman" w:hAnsi="Times New Roman"/>
          <w:bCs/>
          <w:sz w:val="24"/>
          <w:szCs w:val="24"/>
          <w:lang w:eastAsia="pt-BR"/>
        </w:rPr>
        <w:t xml:space="preserve">O uso da </w:t>
      </w:r>
      <w:proofErr w:type="gramStart"/>
      <w:r w:rsidRPr="00864FA3">
        <w:rPr>
          <w:rFonts w:ascii="Times New Roman" w:eastAsia="Times New Roman" w:hAnsi="Times New Roman"/>
          <w:bCs/>
          <w:sz w:val="24"/>
          <w:szCs w:val="24"/>
          <w:lang w:eastAsia="pt-BR"/>
        </w:rPr>
        <w:t xml:space="preserve">linguagem </w:t>
      </w:r>
      <w:r w:rsidRPr="00864FA3">
        <w:rPr>
          <w:rFonts w:ascii="Times New Roman" w:eastAsia="Times New Roman" w:hAnsi="Times New Roman"/>
          <w:bCs/>
          <w:i/>
          <w:sz w:val="24"/>
          <w:szCs w:val="24"/>
          <w:lang w:eastAsia="pt-BR"/>
        </w:rPr>
        <w:t>.</w:t>
      </w:r>
      <w:proofErr w:type="gramEnd"/>
      <w:r w:rsidRPr="00864FA3">
        <w:rPr>
          <w:rFonts w:ascii="Times New Roman" w:eastAsia="Times New Roman" w:hAnsi="Times New Roman"/>
          <w:bCs/>
          <w:i/>
          <w:sz w:val="24"/>
          <w:szCs w:val="24"/>
          <w:lang w:eastAsia="pt-BR"/>
        </w:rPr>
        <w:t>NET</w:t>
      </w:r>
      <w:r w:rsidRPr="00864FA3">
        <w:rPr>
          <w:rFonts w:ascii="Times New Roman" w:eastAsia="Times New Roman" w:hAnsi="Times New Roman"/>
          <w:bCs/>
          <w:sz w:val="24"/>
          <w:szCs w:val="24"/>
          <w:lang w:eastAsia="pt-BR"/>
        </w:rPr>
        <w:t xml:space="preserve"> permite não especificar qual será o sistema operacional, e a máquina em que o programa irá executar. Tendo como requisito apenas que </w:t>
      </w:r>
      <w:proofErr w:type="gramStart"/>
      <w:r w:rsidRPr="00864FA3">
        <w:rPr>
          <w:rFonts w:ascii="Times New Roman" w:eastAsia="Times New Roman" w:hAnsi="Times New Roman"/>
          <w:bCs/>
          <w:sz w:val="24"/>
          <w:szCs w:val="24"/>
          <w:lang w:eastAsia="pt-BR"/>
        </w:rPr>
        <w:t xml:space="preserve">o </w:t>
      </w:r>
      <w:r w:rsidR="0051497B" w:rsidRPr="00864FA3">
        <w:rPr>
          <w:rFonts w:ascii="Times New Roman" w:eastAsia="Times New Roman" w:hAnsi="Times New Roman"/>
          <w:bCs/>
          <w:i/>
          <w:sz w:val="24"/>
          <w:szCs w:val="24"/>
          <w:lang w:eastAsia="pt-BR"/>
        </w:rPr>
        <w:t>.</w:t>
      </w:r>
      <w:proofErr w:type="gramEnd"/>
      <w:r w:rsidR="0051497B" w:rsidRPr="00864FA3">
        <w:rPr>
          <w:rFonts w:ascii="Times New Roman" w:eastAsia="Times New Roman" w:hAnsi="Times New Roman"/>
          <w:bCs/>
          <w:i/>
          <w:sz w:val="24"/>
          <w:szCs w:val="24"/>
          <w:lang w:eastAsia="pt-BR"/>
        </w:rPr>
        <w:t>NET F</w:t>
      </w:r>
      <w:r w:rsidRPr="00864FA3">
        <w:rPr>
          <w:rFonts w:ascii="Times New Roman" w:eastAsia="Times New Roman" w:hAnsi="Times New Roman"/>
          <w:bCs/>
          <w:i/>
          <w:sz w:val="24"/>
          <w:szCs w:val="24"/>
          <w:lang w:eastAsia="pt-BR"/>
        </w:rPr>
        <w:t>ramework 4.0</w:t>
      </w:r>
      <w:r w:rsidRPr="00864FA3">
        <w:rPr>
          <w:rFonts w:ascii="Times New Roman" w:eastAsia="Times New Roman" w:hAnsi="Times New Roman"/>
          <w:bCs/>
          <w:sz w:val="24"/>
          <w:szCs w:val="24"/>
          <w:lang w:eastAsia="pt-BR"/>
        </w:rPr>
        <w:t xml:space="preserve"> esteja corretamente instalado na máquina utilizada.</w:t>
      </w:r>
    </w:p>
    <w:p w:rsidR="00783BE5" w:rsidRPr="00864FA3" w:rsidRDefault="00783BE5" w:rsidP="00734C9D">
      <w:pPr>
        <w:pStyle w:val="SemEspaamento"/>
        <w:spacing w:line="360" w:lineRule="auto"/>
        <w:ind w:firstLine="709"/>
        <w:jc w:val="both"/>
        <w:rPr>
          <w:rFonts w:ascii="Times New Roman" w:eastAsia="Times New Roman" w:hAnsi="Times New Roman"/>
          <w:b/>
          <w:bCs/>
          <w:sz w:val="24"/>
          <w:szCs w:val="24"/>
        </w:rPr>
      </w:pPr>
    </w:p>
    <w:p w:rsidR="00A76629" w:rsidRPr="00864FA3" w:rsidRDefault="00A76629" w:rsidP="00734C9D">
      <w:pPr>
        <w:pStyle w:val="SemEspaamento"/>
        <w:spacing w:line="360" w:lineRule="auto"/>
        <w:ind w:firstLine="709"/>
        <w:jc w:val="both"/>
        <w:rPr>
          <w:rFonts w:ascii="Times New Roman" w:eastAsia="Times New Roman" w:hAnsi="Times New Roman"/>
          <w:b/>
          <w:bCs/>
          <w:sz w:val="24"/>
          <w:szCs w:val="24"/>
        </w:rPr>
      </w:pPr>
    </w:p>
    <w:p w:rsidR="00A76629" w:rsidRPr="00864FA3" w:rsidRDefault="0088457A" w:rsidP="00734C9D">
      <w:pPr>
        <w:pStyle w:val="SemEspaamento"/>
        <w:numPr>
          <w:ilvl w:val="1"/>
          <w:numId w:val="57"/>
        </w:numPr>
        <w:spacing w:line="360" w:lineRule="auto"/>
        <w:ind w:left="709" w:hanging="709"/>
        <w:jc w:val="both"/>
        <w:outlineLvl w:val="1"/>
        <w:rPr>
          <w:rFonts w:ascii="Times New Roman" w:eastAsia="Times New Roman" w:hAnsi="Times New Roman"/>
          <w:b/>
          <w:bCs/>
          <w:sz w:val="24"/>
          <w:szCs w:val="24"/>
        </w:rPr>
      </w:pPr>
      <w:bookmarkStart w:id="966" w:name="_Toc374912040"/>
      <w:r>
        <w:rPr>
          <w:rFonts w:ascii="Times New Roman" w:eastAsia="Times New Roman" w:hAnsi="Times New Roman"/>
          <w:b/>
          <w:bCs/>
          <w:sz w:val="24"/>
          <w:szCs w:val="24"/>
        </w:rPr>
        <w:t>Estrutura de dados do sistema</w:t>
      </w:r>
      <w:bookmarkEnd w:id="966"/>
    </w:p>
    <w:p w:rsidR="00560C24" w:rsidRPr="00864FA3" w:rsidRDefault="00560C24" w:rsidP="00734C9D">
      <w:pPr>
        <w:pStyle w:val="SemEspaamento"/>
        <w:spacing w:line="360" w:lineRule="auto"/>
        <w:jc w:val="both"/>
        <w:outlineLvl w:val="1"/>
        <w:rPr>
          <w:rFonts w:ascii="Times New Roman" w:eastAsia="Times New Roman" w:hAnsi="Times New Roman"/>
          <w:b/>
          <w:bCs/>
          <w:sz w:val="24"/>
          <w:szCs w:val="24"/>
        </w:rPr>
      </w:pPr>
    </w:p>
    <w:p w:rsidR="00560C24" w:rsidRPr="00864FA3" w:rsidRDefault="00560C24" w:rsidP="00734C9D">
      <w:pPr>
        <w:pStyle w:val="SemEspaamento"/>
        <w:spacing w:line="360" w:lineRule="auto"/>
        <w:jc w:val="both"/>
        <w:outlineLvl w:val="1"/>
        <w:rPr>
          <w:rFonts w:ascii="Times New Roman" w:eastAsia="Times New Roman" w:hAnsi="Times New Roman"/>
          <w:b/>
          <w:bCs/>
          <w:sz w:val="24"/>
          <w:szCs w:val="24"/>
        </w:rPr>
      </w:pP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 xml:space="preserve">O sistema utiliza uma estrutura de dados orientada a objetos para representar os cromossomos. </w:t>
      </w: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Cada cromossomo possui uma lista com os cursos previamente cadastrados, cada curso possui X períodos, sendo X o número de períodos cadastrados individualmente para cada curso.</w:t>
      </w: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Os períodos por sua vez possuem uma lista com as disciplinas nele contidas, tal quais as turmas nele existentes.</w:t>
      </w: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 xml:space="preserve">As turmas possuem uma lista fixa de dias, sendo </w:t>
      </w:r>
      <w:proofErr w:type="gramStart"/>
      <w:r w:rsidRPr="00864FA3">
        <w:rPr>
          <w:rFonts w:ascii="Times New Roman" w:eastAsia="Times New Roman" w:hAnsi="Times New Roman"/>
          <w:color w:val="222222"/>
          <w:sz w:val="24"/>
          <w:szCs w:val="24"/>
          <w:lang w:eastAsia="pt-BR"/>
        </w:rPr>
        <w:t>7</w:t>
      </w:r>
      <w:proofErr w:type="gramEnd"/>
      <w:r w:rsidRPr="00864FA3">
        <w:rPr>
          <w:rFonts w:ascii="Times New Roman" w:eastAsia="Times New Roman" w:hAnsi="Times New Roman"/>
          <w:color w:val="222222"/>
          <w:sz w:val="24"/>
          <w:szCs w:val="24"/>
          <w:lang w:eastAsia="pt-BR"/>
        </w:rPr>
        <w:t xml:space="preserve"> no total, representando os dias da semana, com cada dia possuindo uma lista de horários Y, sendo Y o conjunto de horários cadastrados para o turno especificado para a turma.</w:t>
      </w: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Cada horário armazena o professor e a disciplina, por fim representando a grade a ser montada.</w:t>
      </w:r>
    </w:p>
    <w:p w:rsidR="00A76629" w:rsidRDefault="00A76629" w:rsidP="004F706F">
      <w:pPr>
        <w:shd w:val="clear" w:color="auto" w:fill="FFFFFF"/>
        <w:spacing w:after="0" w:line="360" w:lineRule="auto"/>
        <w:ind w:firstLine="708"/>
        <w:jc w:val="both"/>
        <w:rPr>
          <w:rFonts w:ascii="Times New Roman" w:eastAsia="Times New Roman" w:hAnsi="Times New Roman"/>
          <w:color w:val="222222"/>
          <w:sz w:val="20"/>
          <w:szCs w:val="20"/>
          <w:lang w:eastAsia="pt-BR"/>
        </w:rPr>
      </w:pPr>
      <w:r w:rsidRPr="00864FA3">
        <w:rPr>
          <w:rFonts w:ascii="Times New Roman" w:eastAsia="Times New Roman" w:hAnsi="Times New Roman"/>
          <w:color w:val="222222"/>
          <w:sz w:val="24"/>
          <w:szCs w:val="24"/>
          <w:lang w:eastAsia="pt-BR"/>
        </w:rPr>
        <w:t xml:space="preserve">Os professores são armazenados em uma lista à parte dessa estrutura, contendo uma lista com as disciplinas que ministram e com os dias e turnos que têm disponíveis, tal qual uma pontuação de 0 </w:t>
      </w:r>
      <w:r w:rsidR="00596465" w:rsidRPr="00864FA3">
        <w:rPr>
          <w:rFonts w:ascii="Times New Roman" w:eastAsia="Times New Roman" w:hAnsi="Times New Roman"/>
          <w:color w:val="222222"/>
          <w:sz w:val="24"/>
          <w:szCs w:val="24"/>
          <w:lang w:eastAsia="pt-BR"/>
        </w:rPr>
        <w:t>a</w:t>
      </w:r>
      <w:r w:rsidRPr="00864FA3">
        <w:rPr>
          <w:rFonts w:ascii="Times New Roman" w:eastAsia="Times New Roman" w:hAnsi="Times New Roman"/>
          <w:color w:val="222222"/>
          <w:sz w:val="24"/>
          <w:szCs w:val="24"/>
          <w:lang w:eastAsia="pt-BR"/>
        </w:rPr>
        <w:t xml:space="preserve"> 10 representando sua preferência por aquele item em específico</w:t>
      </w:r>
      <w:r w:rsidRPr="00864FA3">
        <w:rPr>
          <w:rFonts w:ascii="Times New Roman" w:eastAsia="Times New Roman" w:hAnsi="Times New Roman"/>
          <w:color w:val="222222"/>
          <w:sz w:val="20"/>
          <w:szCs w:val="20"/>
          <w:lang w:eastAsia="pt-BR"/>
        </w:rPr>
        <w:t>.</w:t>
      </w:r>
    </w:p>
    <w:p w:rsidR="001E52A1" w:rsidRDefault="001E52A1" w:rsidP="004F706F">
      <w:pPr>
        <w:shd w:val="clear" w:color="auto" w:fill="FFFFFF"/>
        <w:spacing w:after="0" w:line="360" w:lineRule="auto"/>
        <w:ind w:firstLine="708"/>
        <w:jc w:val="both"/>
        <w:rPr>
          <w:rFonts w:ascii="Times New Roman" w:eastAsia="Times New Roman" w:hAnsi="Times New Roman"/>
          <w:color w:val="222222"/>
          <w:sz w:val="20"/>
          <w:szCs w:val="20"/>
          <w:lang w:eastAsia="pt-BR"/>
        </w:rPr>
      </w:pPr>
    </w:p>
    <w:p w:rsidR="001E52A1" w:rsidRPr="00864FA3" w:rsidRDefault="001E52A1" w:rsidP="004F706F">
      <w:pPr>
        <w:shd w:val="clear" w:color="auto" w:fill="FFFFFF"/>
        <w:spacing w:after="0" w:line="360" w:lineRule="auto"/>
        <w:ind w:firstLine="708"/>
        <w:jc w:val="both"/>
        <w:rPr>
          <w:rFonts w:ascii="Times New Roman" w:eastAsia="Times New Roman" w:hAnsi="Times New Roman"/>
          <w:color w:val="222222"/>
          <w:sz w:val="20"/>
          <w:szCs w:val="20"/>
          <w:lang w:eastAsia="pt-BR"/>
        </w:rPr>
      </w:pPr>
    </w:p>
    <w:p w:rsidR="00A76629" w:rsidRPr="00864FA3" w:rsidRDefault="0088457A" w:rsidP="004F706F">
      <w:pPr>
        <w:pStyle w:val="SemEspaamento"/>
        <w:numPr>
          <w:ilvl w:val="1"/>
          <w:numId w:val="57"/>
        </w:numPr>
        <w:spacing w:line="360" w:lineRule="auto"/>
        <w:ind w:left="709" w:hanging="709"/>
        <w:jc w:val="both"/>
        <w:outlineLvl w:val="1"/>
        <w:rPr>
          <w:rFonts w:ascii="Times New Roman" w:eastAsia="Times New Roman" w:hAnsi="Times New Roman"/>
          <w:b/>
          <w:bCs/>
          <w:sz w:val="24"/>
          <w:szCs w:val="24"/>
        </w:rPr>
      </w:pPr>
      <w:bookmarkStart w:id="967" w:name="_Toc373452652"/>
      <w:bookmarkStart w:id="968" w:name="_Toc374912041"/>
      <w:r>
        <w:rPr>
          <w:rFonts w:ascii="Times New Roman" w:eastAsia="Times New Roman" w:hAnsi="Times New Roman"/>
          <w:b/>
          <w:bCs/>
          <w:sz w:val="24"/>
          <w:szCs w:val="24"/>
        </w:rPr>
        <w:t>Geração da p</w:t>
      </w:r>
      <w:r w:rsidR="00A76629" w:rsidRPr="00864FA3">
        <w:rPr>
          <w:rFonts w:ascii="Times New Roman" w:eastAsia="Times New Roman" w:hAnsi="Times New Roman"/>
          <w:b/>
          <w:bCs/>
          <w:sz w:val="24"/>
          <w:szCs w:val="24"/>
        </w:rPr>
        <w:t>opulação inicial</w:t>
      </w:r>
      <w:bookmarkEnd w:id="967"/>
      <w:r w:rsidR="00A76629" w:rsidRPr="00864FA3">
        <w:rPr>
          <w:rFonts w:ascii="Times New Roman" w:eastAsia="Times New Roman" w:hAnsi="Times New Roman"/>
          <w:b/>
          <w:bCs/>
          <w:sz w:val="24"/>
          <w:szCs w:val="24"/>
        </w:rPr>
        <w:t xml:space="preserve"> </w:t>
      </w:r>
      <w:r>
        <w:rPr>
          <w:rFonts w:ascii="Times New Roman" w:eastAsia="Times New Roman" w:hAnsi="Times New Roman"/>
          <w:b/>
          <w:bCs/>
          <w:sz w:val="24"/>
          <w:szCs w:val="24"/>
        </w:rPr>
        <w:t>no sistema</w:t>
      </w:r>
      <w:bookmarkEnd w:id="968"/>
    </w:p>
    <w:p w:rsidR="00A76629" w:rsidRPr="00864FA3" w:rsidRDefault="00A76629" w:rsidP="00734C9D">
      <w:pPr>
        <w:pStyle w:val="SemEspaamento"/>
        <w:spacing w:line="360" w:lineRule="auto"/>
        <w:ind w:firstLine="709"/>
        <w:jc w:val="both"/>
        <w:rPr>
          <w:rFonts w:ascii="Times New Roman" w:eastAsia="Times New Roman" w:hAnsi="Times New Roman"/>
          <w:b/>
          <w:bCs/>
          <w:sz w:val="24"/>
          <w:szCs w:val="24"/>
        </w:rPr>
      </w:pPr>
    </w:p>
    <w:p w:rsidR="00A76629" w:rsidRPr="00864FA3" w:rsidRDefault="00A76629" w:rsidP="00734C9D">
      <w:pPr>
        <w:pStyle w:val="SemEspaamento"/>
        <w:spacing w:line="360" w:lineRule="auto"/>
        <w:ind w:firstLine="709"/>
        <w:jc w:val="both"/>
        <w:rPr>
          <w:rFonts w:ascii="Times New Roman" w:eastAsia="Times New Roman" w:hAnsi="Times New Roman"/>
          <w:b/>
          <w:bCs/>
          <w:sz w:val="24"/>
          <w:szCs w:val="24"/>
        </w:rPr>
      </w:pP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 xml:space="preserve">A criação da população inicial funciona mesclando essas duas estruturas, primeiro sorteando aleatoriamente uma disciplina, depois sorteando um professor dentre aqueles que pontuaram aquela disciplina com um valor de preferência superior </w:t>
      </w:r>
      <w:r w:rsidR="00323467" w:rsidRPr="00864FA3">
        <w:rPr>
          <w:rFonts w:ascii="Times New Roman" w:eastAsia="Times New Roman" w:hAnsi="Times New Roman"/>
          <w:color w:val="222222"/>
          <w:sz w:val="24"/>
          <w:szCs w:val="24"/>
          <w:lang w:eastAsia="pt-BR"/>
        </w:rPr>
        <w:t>a</w:t>
      </w:r>
      <w:r w:rsidRPr="00864FA3">
        <w:rPr>
          <w:rFonts w:ascii="Times New Roman" w:eastAsia="Times New Roman" w:hAnsi="Times New Roman"/>
          <w:color w:val="222222"/>
          <w:sz w:val="24"/>
          <w:szCs w:val="24"/>
          <w:lang w:eastAsia="pt-BR"/>
        </w:rPr>
        <w:t xml:space="preserve"> </w:t>
      </w:r>
      <w:proofErr w:type="gramStart"/>
      <w:r w:rsidRPr="00864FA3">
        <w:rPr>
          <w:rFonts w:ascii="Times New Roman" w:eastAsia="Times New Roman" w:hAnsi="Times New Roman"/>
          <w:color w:val="222222"/>
          <w:sz w:val="24"/>
          <w:szCs w:val="24"/>
          <w:lang w:eastAsia="pt-BR"/>
        </w:rPr>
        <w:t>0</w:t>
      </w:r>
      <w:proofErr w:type="gramEnd"/>
      <w:r w:rsidRPr="00864FA3">
        <w:rPr>
          <w:rFonts w:ascii="Times New Roman" w:eastAsia="Times New Roman" w:hAnsi="Times New Roman"/>
          <w:color w:val="222222"/>
          <w:sz w:val="24"/>
          <w:szCs w:val="24"/>
          <w:lang w:eastAsia="pt-BR"/>
        </w:rPr>
        <w:t xml:space="preserve">. E por fim sorteando </w:t>
      </w:r>
      <w:r w:rsidRPr="00864FA3">
        <w:rPr>
          <w:rFonts w:ascii="Times New Roman" w:eastAsia="Times New Roman" w:hAnsi="Times New Roman"/>
          <w:color w:val="222222"/>
          <w:sz w:val="24"/>
          <w:szCs w:val="24"/>
          <w:lang w:eastAsia="pt-BR"/>
        </w:rPr>
        <w:lastRenderedPageBreak/>
        <w:t xml:space="preserve">um horário aleatório que esteja em um dia e turno que o professor tenha pontuado com um valor de preferência também superior </w:t>
      </w:r>
      <w:r w:rsidR="00323467" w:rsidRPr="00864FA3">
        <w:rPr>
          <w:rFonts w:ascii="Times New Roman" w:eastAsia="Times New Roman" w:hAnsi="Times New Roman"/>
          <w:color w:val="222222"/>
          <w:sz w:val="24"/>
          <w:szCs w:val="24"/>
          <w:lang w:eastAsia="pt-BR"/>
        </w:rPr>
        <w:t>a</w:t>
      </w:r>
      <w:r w:rsidRPr="00864FA3">
        <w:rPr>
          <w:rFonts w:ascii="Times New Roman" w:eastAsia="Times New Roman" w:hAnsi="Times New Roman"/>
          <w:color w:val="222222"/>
          <w:sz w:val="24"/>
          <w:szCs w:val="24"/>
          <w:lang w:eastAsia="pt-BR"/>
        </w:rPr>
        <w:t xml:space="preserve"> </w:t>
      </w:r>
      <w:proofErr w:type="gramStart"/>
      <w:r w:rsidRPr="00864FA3">
        <w:rPr>
          <w:rFonts w:ascii="Times New Roman" w:eastAsia="Times New Roman" w:hAnsi="Times New Roman"/>
          <w:color w:val="222222"/>
          <w:sz w:val="24"/>
          <w:szCs w:val="24"/>
          <w:lang w:eastAsia="pt-BR"/>
        </w:rPr>
        <w:t>0</w:t>
      </w:r>
      <w:proofErr w:type="gramEnd"/>
      <w:r w:rsidRPr="00864FA3">
        <w:rPr>
          <w:rFonts w:ascii="Times New Roman" w:eastAsia="Times New Roman" w:hAnsi="Times New Roman"/>
          <w:color w:val="222222"/>
          <w:sz w:val="24"/>
          <w:szCs w:val="24"/>
          <w:lang w:eastAsia="pt-BR"/>
        </w:rPr>
        <w:t xml:space="preserve"> e que já não esteja ocupado.</w:t>
      </w:r>
    </w:p>
    <w:p w:rsidR="00A76629" w:rsidRPr="00864FA3" w:rsidRDefault="00A76629" w:rsidP="00734C9D">
      <w:pPr>
        <w:pStyle w:val="SemEspaamento"/>
        <w:spacing w:line="360" w:lineRule="auto"/>
        <w:ind w:firstLine="709"/>
        <w:jc w:val="both"/>
        <w:rPr>
          <w:rFonts w:ascii="Times New Roman" w:eastAsia="Times New Roman" w:hAnsi="Times New Roman"/>
          <w:b/>
          <w:bCs/>
          <w:sz w:val="24"/>
          <w:szCs w:val="24"/>
        </w:rPr>
      </w:pPr>
    </w:p>
    <w:p w:rsidR="00A76629" w:rsidRPr="00864FA3" w:rsidRDefault="00A76629" w:rsidP="00734C9D">
      <w:pPr>
        <w:pStyle w:val="SemEspaamento"/>
        <w:spacing w:line="360" w:lineRule="auto"/>
        <w:ind w:firstLine="709"/>
        <w:jc w:val="both"/>
        <w:rPr>
          <w:rFonts w:ascii="Times New Roman" w:eastAsia="Times New Roman" w:hAnsi="Times New Roman"/>
          <w:b/>
          <w:bCs/>
          <w:sz w:val="24"/>
          <w:szCs w:val="24"/>
        </w:rPr>
      </w:pPr>
    </w:p>
    <w:p w:rsidR="00A76629" w:rsidRPr="0088457A" w:rsidRDefault="0088457A" w:rsidP="00734C9D">
      <w:pPr>
        <w:pStyle w:val="SemEspaamento"/>
        <w:numPr>
          <w:ilvl w:val="1"/>
          <w:numId w:val="57"/>
        </w:numPr>
        <w:spacing w:line="360" w:lineRule="auto"/>
        <w:ind w:left="709" w:hanging="709"/>
        <w:jc w:val="both"/>
        <w:outlineLvl w:val="1"/>
        <w:rPr>
          <w:rFonts w:ascii="Times New Roman" w:eastAsia="Times New Roman" w:hAnsi="Times New Roman"/>
          <w:b/>
          <w:bCs/>
          <w:sz w:val="24"/>
          <w:szCs w:val="24"/>
        </w:rPr>
      </w:pPr>
      <w:bookmarkStart w:id="969" w:name="_Toc373452653"/>
      <w:bookmarkStart w:id="970" w:name="_Toc374912042"/>
      <w:r w:rsidRPr="0088457A">
        <w:rPr>
          <w:rFonts w:ascii="Times New Roman" w:eastAsia="Times New Roman" w:hAnsi="Times New Roman"/>
          <w:b/>
          <w:bCs/>
          <w:sz w:val="24"/>
          <w:szCs w:val="24"/>
        </w:rPr>
        <w:t>Utilização de</w:t>
      </w:r>
      <w:r>
        <w:rPr>
          <w:rFonts w:ascii="Times New Roman" w:eastAsia="Times New Roman" w:hAnsi="Times New Roman"/>
          <w:b/>
          <w:bCs/>
          <w:i/>
          <w:sz w:val="24"/>
          <w:szCs w:val="24"/>
        </w:rPr>
        <w:t xml:space="preserve"> c</w:t>
      </w:r>
      <w:r w:rsidR="00A76629" w:rsidRPr="00864FA3">
        <w:rPr>
          <w:rFonts w:ascii="Times New Roman" w:eastAsia="Times New Roman" w:hAnsi="Times New Roman"/>
          <w:b/>
          <w:bCs/>
          <w:i/>
          <w:sz w:val="24"/>
          <w:szCs w:val="24"/>
        </w:rPr>
        <w:t>rossover</w:t>
      </w:r>
      <w:bookmarkEnd w:id="969"/>
      <w:r w:rsidRPr="0088457A">
        <w:rPr>
          <w:rFonts w:ascii="Times New Roman" w:eastAsia="Times New Roman" w:hAnsi="Times New Roman"/>
          <w:b/>
          <w:bCs/>
          <w:sz w:val="24"/>
          <w:szCs w:val="24"/>
        </w:rPr>
        <w:t xml:space="preserve"> no sistema</w:t>
      </w:r>
      <w:bookmarkEnd w:id="970"/>
    </w:p>
    <w:p w:rsidR="00A76629" w:rsidRPr="00864FA3" w:rsidRDefault="00A76629" w:rsidP="00734C9D">
      <w:pPr>
        <w:pStyle w:val="SemEspaamento"/>
        <w:spacing w:line="360" w:lineRule="auto"/>
        <w:ind w:firstLine="709"/>
        <w:jc w:val="both"/>
        <w:rPr>
          <w:rFonts w:ascii="Times New Roman" w:eastAsia="Times New Roman" w:hAnsi="Times New Roman"/>
          <w:b/>
          <w:bCs/>
          <w:sz w:val="24"/>
          <w:szCs w:val="24"/>
        </w:rPr>
      </w:pPr>
    </w:p>
    <w:p w:rsidR="00A76629" w:rsidRPr="00864FA3" w:rsidRDefault="00A76629" w:rsidP="00734C9D">
      <w:pPr>
        <w:pStyle w:val="SemEspaamento"/>
        <w:spacing w:line="360" w:lineRule="auto"/>
        <w:ind w:firstLine="709"/>
        <w:jc w:val="both"/>
        <w:rPr>
          <w:rFonts w:ascii="Times New Roman" w:eastAsia="Times New Roman" w:hAnsi="Times New Roman"/>
          <w:b/>
          <w:bCs/>
          <w:sz w:val="24"/>
          <w:szCs w:val="24"/>
        </w:rPr>
      </w:pP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 xml:space="preserve">Para o </w:t>
      </w:r>
      <w:r w:rsidRPr="00864FA3">
        <w:rPr>
          <w:rFonts w:ascii="Times New Roman" w:eastAsia="Times New Roman" w:hAnsi="Times New Roman"/>
          <w:i/>
          <w:color w:val="222222"/>
          <w:sz w:val="24"/>
          <w:szCs w:val="24"/>
          <w:lang w:eastAsia="pt-BR"/>
        </w:rPr>
        <w:t>crossover</w:t>
      </w:r>
      <w:r w:rsidRPr="00864FA3">
        <w:rPr>
          <w:rFonts w:ascii="Times New Roman" w:eastAsia="Times New Roman" w:hAnsi="Times New Roman"/>
          <w:color w:val="222222"/>
          <w:sz w:val="24"/>
          <w:szCs w:val="24"/>
          <w:lang w:eastAsia="pt-BR"/>
        </w:rPr>
        <w:t xml:space="preserve"> é realizado o sorteio de dois cromossomos, X e Y, através de uma roleta viciada onde o </w:t>
      </w:r>
      <w:r w:rsidR="00323467" w:rsidRPr="00864FA3">
        <w:rPr>
          <w:rFonts w:ascii="Times New Roman" w:eastAsia="Times New Roman" w:hAnsi="Times New Roman"/>
          <w:color w:val="222222"/>
          <w:sz w:val="24"/>
          <w:szCs w:val="24"/>
          <w:lang w:eastAsia="pt-BR"/>
        </w:rPr>
        <w:t>individuo</w:t>
      </w:r>
      <w:r w:rsidRPr="00864FA3">
        <w:rPr>
          <w:rFonts w:ascii="Times New Roman" w:eastAsia="Times New Roman" w:hAnsi="Times New Roman"/>
          <w:color w:val="222222"/>
          <w:sz w:val="24"/>
          <w:szCs w:val="24"/>
          <w:lang w:eastAsia="pt-BR"/>
        </w:rPr>
        <w:t xml:space="preserve"> com maior aptidão possui mais chances de ser escolhido.</w:t>
      </w: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 xml:space="preserve">Para cada turma em X e Y é realizado o sorteio de um dia e horário H. O cromossomo Z, gerado </w:t>
      </w:r>
      <w:proofErr w:type="gramStart"/>
      <w:r w:rsidR="00323467" w:rsidRPr="00864FA3">
        <w:rPr>
          <w:rFonts w:ascii="Times New Roman" w:eastAsia="Times New Roman" w:hAnsi="Times New Roman"/>
          <w:color w:val="222222"/>
          <w:sz w:val="24"/>
          <w:szCs w:val="24"/>
          <w:lang w:eastAsia="pt-BR"/>
        </w:rPr>
        <w:t>à</w:t>
      </w:r>
      <w:proofErr w:type="gramEnd"/>
      <w:r w:rsidRPr="00864FA3">
        <w:rPr>
          <w:rFonts w:ascii="Times New Roman" w:eastAsia="Times New Roman" w:hAnsi="Times New Roman"/>
          <w:color w:val="222222"/>
          <w:sz w:val="24"/>
          <w:szCs w:val="24"/>
          <w:lang w:eastAsia="pt-BR"/>
        </w:rPr>
        <w:t xml:space="preserve"> partir de X e Y, mantém as propriedades de X, exceto quanto ao horário H, que passa a ser de Y. Quanto ao horário H de X em Z, é realizada uma troca equivalente, alterando-o para o horário onde antes ficava a disciplina ocupada em H no X. Esse processo é realizado duas vezes, para cada turma nos cromossomos X e Y.</w:t>
      </w: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Por fim, é realizado um sorteio através de uma roleta viciada invertida na popu</w:t>
      </w:r>
      <w:r w:rsidR="00323467" w:rsidRPr="00864FA3">
        <w:rPr>
          <w:rFonts w:ascii="Times New Roman" w:eastAsia="Times New Roman" w:hAnsi="Times New Roman"/>
          <w:color w:val="222222"/>
          <w:sz w:val="24"/>
          <w:szCs w:val="24"/>
          <w:lang w:eastAsia="pt-BR"/>
        </w:rPr>
        <w:t>la</w:t>
      </w:r>
      <w:r w:rsidRPr="00864FA3">
        <w:rPr>
          <w:rFonts w:ascii="Times New Roman" w:eastAsia="Times New Roman" w:hAnsi="Times New Roman"/>
          <w:color w:val="222222"/>
          <w:sz w:val="24"/>
          <w:szCs w:val="24"/>
          <w:lang w:eastAsia="pt-BR"/>
        </w:rPr>
        <w:t>ção, com o cromossomo que possui o menor valor de aptidão tendo mais chances de ser escolhido. O cromossomo sorteado é excluído da população, e Z é acrescentado em seu lugar.</w:t>
      </w:r>
    </w:p>
    <w:p w:rsidR="00A76629" w:rsidRPr="00864FA3" w:rsidRDefault="00A76629" w:rsidP="00734C9D">
      <w:pPr>
        <w:shd w:val="clear" w:color="auto" w:fill="FFFFFF"/>
        <w:spacing w:after="0" w:line="360" w:lineRule="auto"/>
        <w:ind w:firstLine="708"/>
        <w:jc w:val="both"/>
        <w:rPr>
          <w:rFonts w:ascii="Times New Roman" w:eastAsia="Times New Roman" w:hAnsi="Times New Roman"/>
          <w:color w:val="222222"/>
          <w:sz w:val="24"/>
          <w:szCs w:val="24"/>
          <w:lang w:eastAsia="pt-BR"/>
        </w:rPr>
      </w:pPr>
      <w:r w:rsidRPr="00864FA3">
        <w:rPr>
          <w:rFonts w:ascii="Times New Roman" w:eastAsia="Times New Roman" w:hAnsi="Times New Roman"/>
          <w:color w:val="222222"/>
          <w:sz w:val="24"/>
          <w:szCs w:val="24"/>
          <w:lang w:eastAsia="pt-BR"/>
        </w:rPr>
        <w:t xml:space="preserve">A mutação é realizada de forma análoga ao </w:t>
      </w:r>
      <w:r w:rsidRPr="00864FA3">
        <w:rPr>
          <w:rFonts w:ascii="Times New Roman" w:eastAsia="Times New Roman" w:hAnsi="Times New Roman"/>
          <w:i/>
          <w:color w:val="222222"/>
          <w:sz w:val="24"/>
          <w:szCs w:val="24"/>
          <w:lang w:eastAsia="pt-BR"/>
        </w:rPr>
        <w:t>crossover</w:t>
      </w:r>
      <w:r w:rsidRPr="00864FA3">
        <w:rPr>
          <w:rFonts w:ascii="Times New Roman" w:eastAsia="Times New Roman" w:hAnsi="Times New Roman"/>
          <w:color w:val="222222"/>
          <w:sz w:val="24"/>
          <w:szCs w:val="24"/>
          <w:lang w:eastAsia="pt-BR"/>
        </w:rPr>
        <w:t>, conquanto que Y = X.</w:t>
      </w:r>
    </w:p>
    <w:p w:rsidR="00A76629" w:rsidRPr="00864FA3" w:rsidRDefault="00A76629" w:rsidP="00734C9D">
      <w:pPr>
        <w:pStyle w:val="SemEspaamento"/>
        <w:spacing w:line="360" w:lineRule="auto"/>
        <w:ind w:firstLine="709"/>
        <w:jc w:val="both"/>
        <w:rPr>
          <w:rFonts w:ascii="Times New Roman" w:eastAsia="Times New Roman" w:hAnsi="Times New Roman"/>
          <w:b/>
          <w:bCs/>
          <w:sz w:val="24"/>
          <w:szCs w:val="24"/>
        </w:rPr>
      </w:pPr>
    </w:p>
    <w:p w:rsidR="00D025BE" w:rsidRPr="00864FA3" w:rsidRDefault="00D025BE" w:rsidP="00734C9D">
      <w:pPr>
        <w:pStyle w:val="SemEspaamento"/>
        <w:spacing w:line="360" w:lineRule="auto"/>
        <w:ind w:firstLine="709"/>
        <w:jc w:val="both"/>
        <w:rPr>
          <w:rFonts w:ascii="Times New Roman" w:eastAsia="Times New Roman" w:hAnsi="Times New Roman"/>
          <w:b/>
          <w:bCs/>
          <w:sz w:val="24"/>
          <w:szCs w:val="24"/>
        </w:rPr>
      </w:pPr>
    </w:p>
    <w:p w:rsidR="006944FF" w:rsidRPr="00864FA3" w:rsidRDefault="006944FF" w:rsidP="00734C9D">
      <w:pPr>
        <w:pStyle w:val="SemEspaamento"/>
        <w:numPr>
          <w:ilvl w:val="1"/>
          <w:numId w:val="57"/>
        </w:numPr>
        <w:spacing w:line="360" w:lineRule="auto"/>
        <w:ind w:left="709" w:hanging="709"/>
        <w:jc w:val="both"/>
        <w:outlineLvl w:val="1"/>
        <w:rPr>
          <w:rFonts w:ascii="Times New Roman" w:eastAsia="Times New Roman" w:hAnsi="Times New Roman"/>
          <w:b/>
          <w:bCs/>
          <w:sz w:val="24"/>
          <w:szCs w:val="24"/>
        </w:rPr>
      </w:pPr>
      <w:bookmarkStart w:id="971" w:name="_Toc373452654"/>
      <w:bookmarkStart w:id="972" w:name="_Toc374912043"/>
      <w:r w:rsidRPr="00864FA3">
        <w:rPr>
          <w:rFonts w:ascii="Times New Roman" w:eastAsia="Times New Roman" w:hAnsi="Times New Roman"/>
          <w:b/>
          <w:bCs/>
          <w:sz w:val="24"/>
          <w:szCs w:val="24"/>
        </w:rPr>
        <w:t>Diagrama</w:t>
      </w:r>
      <w:r w:rsidRPr="00864FA3">
        <w:rPr>
          <w:rFonts w:ascii="Times New Roman" w:eastAsia="Times New Roman" w:hAnsi="Times New Roman"/>
          <w:bCs/>
          <w:sz w:val="24"/>
          <w:szCs w:val="24"/>
        </w:rPr>
        <w:t xml:space="preserve"> </w:t>
      </w:r>
      <w:r w:rsidRPr="00864FA3">
        <w:rPr>
          <w:rFonts w:ascii="Times New Roman" w:eastAsia="Times New Roman" w:hAnsi="Times New Roman"/>
          <w:b/>
          <w:bCs/>
          <w:sz w:val="24"/>
          <w:szCs w:val="24"/>
        </w:rPr>
        <w:t>de caso de uso</w:t>
      </w:r>
      <w:bookmarkEnd w:id="971"/>
      <w:bookmarkEnd w:id="972"/>
      <w:r w:rsidRPr="00864FA3">
        <w:rPr>
          <w:rFonts w:ascii="Times New Roman" w:eastAsia="Times New Roman" w:hAnsi="Times New Roman"/>
          <w:b/>
          <w:bCs/>
          <w:sz w:val="24"/>
          <w:szCs w:val="24"/>
        </w:rPr>
        <w:t xml:space="preserve"> </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 </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GUEDES, GILLEANES T.A, explica que o diagrama de caso de uso é o diagrama mais geral e informal da UML (</w:t>
      </w:r>
      <w:proofErr w:type="spellStart"/>
      <w:r w:rsidRPr="00864FA3">
        <w:rPr>
          <w:rFonts w:ascii="Times New Roman" w:hAnsi="Times New Roman"/>
          <w:i/>
          <w:sz w:val="24"/>
          <w:szCs w:val="24"/>
        </w:rPr>
        <w:t>Unified</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Modeling</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Language</w:t>
      </w:r>
      <w:proofErr w:type="spellEnd"/>
      <w:r w:rsidRPr="00864FA3">
        <w:rPr>
          <w:rFonts w:ascii="Times New Roman" w:hAnsi="Times New Roman"/>
          <w:sz w:val="24"/>
          <w:szCs w:val="24"/>
        </w:rPr>
        <w:t xml:space="preserve"> – Linguagem de Modelagem Unificada), utilizada nas fases de levantamento e análise de requisito do sistema e será consultado durante todo o processo de modelagem e ainda pode servir de base para outros diagramas.</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No sistema </w:t>
      </w:r>
      <w:proofErr w:type="spellStart"/>
      <w:r w:rsidRPr="00864FA3">
        <w:rPr>
          <w:rFonts w:ascii="Times New Roman" w:hAnsi="Times New Roman"/>
          <w:sz w:val="24"/>
          <w:szCs w:val="24"/>
        </w:rPr>
        <w:t>Kairos</w:t>
      </w:r>
      <w:proofErr w:type="spellEnd"/>
      <w:r w:rsidRPr="00864FA3">
        <w:rPr>
          <w:rFonts w:ascii="Times New Roman" w:hAnsi="Times New Roman"/>
          <w:sz w:val="24"/>
          <w:szCs w:val="24"/>
        </w:rPr>
        <w:t xml:space="preserve"> o diagrama de caso de uso é composto por dois atores e 10 elipses com suas respectivas funções.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Os atores Administrador e Secretária têm suas funções definidas dentro do sistema de acordo com seus privilégios. O Administrador está ligado a Secretária por generalização, pois </w:t>
      </w:r>
      <w:r w:rsidRPr="00864FA3">
        <w:rPr>
          <w:rFonts w:ascii="Times New Roman" w:hAnsi="Times New Roman"/>
          <w:sz w:val="24"/>
          <w:szCs w:val="24"/>
        </w:rPr>
        <w:lastRenderedPageBreak/>
        <w:t>herda dela todas as suas funções. A Secretária por sua vez não tem os privilégios do Administrador.</w:t>
      </w:r>
    </w:p>
    <w:p w:rsidR="006944FF" w:rsidRPr="00864FA3" w:rsidRDefault="0051497B"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figura 1</w:t>
      </w:r>
      <w:r w:rsidR="00EB1B94" w:rsidRPr="00864FA3">
        <w:rPr>
          <w:rFonts w:ascii="Times New Roman" w:hAnsi="Times New Roman"/>
          <w:sz w:val="24"/>
          <w:szCs w:val="24"/>
        </w:rPr>
        <w:t>3</w:t>
      </w:r>
      <w:r w:rsidR="006944FF" w:rsidRPr="00864FA3">
        <w:rPr>
          <w:rFonts w:ascii="Times New Roman" w:hAnsi="Times New Roman"/>
          <w:sz w:val="24"/>
          <w:szCs w:val="24"/>
        </w:rPr>
        <w:t xml:space="preserve"> apresenta o diagrama do sistema </w:t>
      </w:r>
      <w:proofErr w:type="spellStart"/>
      <w:r w:rsidR="006944FF" w:rsidRPr="00864FA3">
        <w:rPr>
          <w:rFonts w:ascii="Times New Roman" w:hAnsi="Times New Roman"/>
          <w:sz w:val="24"/>
          <w:szCs w:val="24"/>
        </w:rPr>
        <w:t>Kairos</w:t>
      </w:r>
      <w:proofErr w:type="spellEnd"/>
      <w:r w:rsidR="006944FF" w:rsidRPr="00864FA3">
        <w:rPr>
          <w:rFonts w:ascii="Times New Roman" w:hAnsi="Times New Roman"/>
          <w:sz w:val="24"/>
          <w:szCs w:val="24"/>
        </w:rPr>
        <w:t xml:space="preserve"> onde:</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A Secretária deverá “Efetuar </w:t>
      </w:r>
      <w:proofErr w:type="spellStart"/>
      <w:r w:rsidRPr="00864FA3">
        <w:rPr>
          <w:rFonts w:ascii="Times New Roman" w:hAnsi="Times New Roman"/>
          <w:i/>
          <w:sz w:val="24"/>
          <w:szCs w:val="24"/>
        </w:rPr>
        <w:t>Login</w:t>
      </w:r>
      <w:proofErr w:type="spellEnd"/>
      <w:r w:rsidRPr="00864FA3">
        <w:rPr>
          <w:rFonts w:ascii="Times New Roman" w:hAnsi="Times New Roman"/>
          <w:sz w:val="24"/>
          <w:szCs w:val="24"/>
        </w:rPr>
        <w:t>” para ter acesso ao sistema. Terá como funções “Cadastrar Turno”, “Cadastrar Curso”, “Cadastrar Turma”, “Cadastrar Disciplina”, “Cadastrar Professor”, “Gerar Grade”, e “Visualizar Grade”.</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 função de “Cadastrar Turma” só irá ocorre</w:t>
      </w:r>
      <w:r w:rsidR="00B81837" w:rsidRPr="00864FA3">
        <w:rPr>
          <w:rFonts w:ascii="Times New Roman" w:hAnsi="Times New Roman"/>
          <w:sz w:val="24"/>
          <w:szCs w:val="24"/>
        </w:rPr>
        <w:t>r</w:t>
      </w:r>
      <w:r w:rsidRPr="00864FA3">
        <w:rPr>
          <w:rFonts w:ascii="Times New Roman" w:hAnsi="Times New Roman"/>
          <w:sz w:val="24"/>
          <w:szCs w:val="24"/>
        </w:rPr>
        <w:t xml:space="preserve"> se um curso já estiver cadastrado e o mesmo ocorre para a função “Cadastrar Disciplina”.</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O Administrador terá todos os privilégios da secretária e poderá também “Alterar Cadastro de Professor”, sendo que para essa situação ocorrer</w:t>
      </w:r>
      <w:r w:rsidR="00B81837" w:rsidRPr="00864FA3">
        <w:rPr>
          <w:rFonts w:ascii="Times New Roman" w:hAnsi="Times New Roman"/>
          <w:sz w:val="24"/>
          <w:szCs w:val="24"/>
        </w:rPr>
        <w:t>,</w:t>
      </w:r>
      <w:r w:rsidRPr="00864FA3">
        <w:rPr>
          <w:rFonts w:ascii="Times New Roman" w:hAnsi="Times New Roman"/>
          <w:sz w:val="24"/>
          <w:szCs w:val="24"/>
        </w:rPr>
        <w:t xml:space="preserve"> haverá a necessidade de um cadastro existente de professor. E ainda, o Administrador poderá “Alterar Cadastro de Curso” e para esta situação ocorrer</w:t>
      </w:r>
      <w:r w:rsidR="00B81837" w:rsidRPr="00864FA3">
        <w:rPr>
          <w:rFonts w:ascii="Times New Roman" w:hAnsi="Times New Roman"/>
          <w:sz w:val="24"/>
          <w:szCs w:val="24"/>
        </w:rPr>
        <w:t>,</w:t>
      </w:r>
      <w:r w:rsidRPr="00864FA3">
        <w:rPr>
          <w:rFonts w:ascii="Times New Roman" w:hAnsi="Times New Roman"/>
          <w:sz w:val="24"/>
          <w:szCs w:val="24"/>
        </w:rPr>
        <w:t xml:space="preserve"> também será necessária à existência de um curso previamente cadastrado.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FD574B" w:rsidP="00734C9D">
      <w:pPr>
        <w:pStyle w:val="SemEspaamento"/>
        <w:spacing w:line="360" w:lineRule="auto"/>
        <w:ind w:firstLine="709"/>
        <w:jc w:val="both"/>
        <w:rPr>
          <w:rFonts w:ascii="Times New Roman" w:hAnsi="Times New Roman"/>
          <w:sz w:val="24"/>
          <w:szCs w:val="24"/>
        </w:rPr>
      </w:pPr>
      <w:ins w:id="973" w:author="Toninho" w:date="2013-11-23T13:14:00Z">
        <w:r>
          <w:rPr>
            <w:rFonts w:ascii="Times New Roman" w:hAnsi="Times New Roman"/>
            <w:noProof/>
            <w:sz w:val="24"/>
            <w:szCs w:val="24"/>
            <w:lang w:eastAsia="pt-BR"/>
            <w:rPrChange w:id="974">
              <w:rPr>
                <w:i/>
                <w:iCs/>
                <w:noProof/>
                <w:color w:val="0000FF"/>
                <w:u w:val="single"/>
                <w:lang w:eastAsia="pt-BR"/>
              </w:rPr>
            </w:rPrChange>
          </w:rPr>
          <w:lastRenderedPageBreak/>
          <w:drawing>
            <wp:anchor distT="0" distB="0" distL="114300" distR="114300" simplePos="0" relativeHeight="251676672" behindDoc="0" locked="0" layoutInCell="1" allowOverlap="1">
              <wp:simplePos x="0" y="0"/>
              <wp:positionH relativeFrom="column">
                <wp:posOffset>-229870</wp:posOffset>
              </wp:positionH>
              <wp:positionV relativeFrom="paragraph">
                <wp:posOffset>-11430</wp:posOffset>
              </wp:positionV>
              <wp:extent cx="6274435" cy="7730490"/>
              <wp:effectExtent l="19050" t="0" r="0" b="0"/>
              <wp:wrapSquare wrapText="bothSides"/>
              <wp:docPr id="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ma Kairos.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74435" cy="7730490"/>
                      </a:xfrm>
                      <a:prstGeom prst="rect">
                        <a:avLst/>
                      </a:prstGeom>
                    </pic:spPr>
                  </pic:pic>
                </a:graphicData>
              </a:graphic>
            </wp:anchor>
          </w:drawing>
        </w:r>
      </w:ins>
    </w:p>
    <w:p w:rsidR="006944FF" w:rsidRPr="00864FA3" w:rsidRDefault="00FA1881" w:rsidP="00734C9D">
      <w:pPr>
        <w:pStyle w:val="Legenda"/>
        <w:spacing w:line="360" w:lineRule="auto"/>
        <w:jc w:val="center"/>
        <w:rPr>
          <w:rFonts w:ascii="Times New Roman" w:hAnsi="Times New Roman"/>
          <w:b w:val="0"/>
          <w:color w:val="auto"/>
          <w:sz w:val="20"/>
          <w:szCs w:val="20"/>
        </w:rPr>
      </w:pPr>
      <w:bookmarkStart w:id="975" w:name="_Toc374447979"/>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13</w:t>
      </w:r>
      <w:r w:rsidR="00766438" w:rsidRPr="00864FA3">
        <w:rPr>
          <w:rFonts w:ascii="Times New Roman" w:hAnsi="Times New Roman"/>
          <w:b w:val="0"/>
          <w:color w:val="auto"/>
          <w:sz w:val="20"/>
          <w:szCs w:val="20"/>
        </w:rPr>
        <w:fldChar w:fldCharType="end"/>
      </w:r>
      <w:r w:rsidRPr="00864FA3">
        <w:rPr>
          <w:rFonts w:ascii="Times New Roman" w:hAnsi="Times New Roman"/>
          <w:b w:val="0"/>
          <w:color w:val="auto"/>
          <w:sz w:val="20"/>
          <w:szCs w:val="20"/>
        </w:rPr>
        <w:t xml:space="preserve"> - Diagrama de Caso de Uso</w:t>
      </w:r>
      <w:bookmarkEnd w:id="975"/>
    </w:p>
    <w:p w:rsidR="006944FF" w:rsidRPr="00864FA3" w:rsidRDefault="00FA1881" w:rsidP="00734C9D">
      <w:pPr>
        <w:pStyle w:val="SemEspaamento"/>
        <w:spacing w:line="360" w:lineRule="auto"/>
        <w:jc w:val="center"/>
        <w:rPr>
          <w:rFonts w:ascii="Times New Roman" w:hAnsi="Times New Roman"/>
          <w:sz w:val="20"/>
          <w:szCs w:val="20"/>
        </w:rPr>
      </w:pPr>
      <w:bookmarkStart w:id="976" w:name="_Toc373185645"/>
      <w:r w:rsidRPr="00864FA3">
        <w:rPr>
          <w:rFonts w:ascii="Times New Roman" w:hAnsi="Times New Roman"/>
          <w:sz w:val="20"/>
          <w:szCs w:val="20"/>
        </w:rPr>
        <w:t>(</w:t>
      </w:r>
      <w:r w:rsidR="004B6E70" w:rsidRPr="00864FA3">
        <w:rPr>
          <w:rFonts w:ascii="Times New Roman" w:hAnsi="Times New Roman"/>
          <w:sz w:val="20"/>
          <w:szCs w:val="20"/>
        </w:rPr>
        <w:t>FONTE</w:t>
      </w:r>
      <w:r w:rsidR="006944FF" w:rsidRPr="00864FA3">
        <w:rPr>
          <w:rFonts w:ascii="Times New Roman" w:hAnsi="Times New Roman"/>
          <w:sz w:val="20"/>
          <w:szCs w:val="20"/>
        </w:rPr>
        <w:t>: Do autor)</w:t>
      </w:r>
      <w:bookmarkEnd w:id="976"/>
    </w:p>
    <w:p w:rsidR="001E52A1" w:rsidRDefault="001E52A1">
      <w:pPr>
        <w:spacing w:after="0" w:line="240" w:lineRule="auto"/>
        <w:rPr>
          <w:rFonts w:ascii="Times New Roman" w:hAnsi="Times New Roman"/>
          <w:b/>
          <w:sz w:val="24"/>
          <w:szCs w:val="24"/>
        </w:rPr>
      </w:pPr>
      <w:bookmarkStart w:id="977" w:name="_Toc373452655"/>
      <w:r>
        <w:rPr>
          <w:rFonts w:ascii="Times New Roman" w:hAnsi="Times New Roman"/>
          <w:b/>
          <w:sz w:val="24"/>
          <w:szCs w:val="24"/>
        </w:rPr>
        <w:br w:type="page"/>
      </w:r>
    </w:p>
    <w:p w:rsidR="006944FF" w:rsidRPr="00864FA3" w:rsidRDefault="006944FF" w:rsidP="00734C9D">
      <w:pPr>
        <w:pStyle w:val="SemEspaamento"/>
        <w:numPr>
          <w:ilvl w:val="2"/>
          <w:numId w:val="57"/>
        </w:numPr>
        <w:spacing w:line="360" w:lineRule="auto"/>
        <w:jc w:val="both"/>
        <w:outlineLvl w:val="2"/>
        <w:rPr>
          <w:rFonts w:ascii="Times New Roman" w:hAnsi="Times New Roman"/>
          <w:b/>
          <w:sz w:val="24"/>
          <w:szCs w:val="24"/>
        </w:rPr>
      </w:pPr>
      <w:bookmarkStart w:id="978" w:name="_Toc374912044"/>
      <w:r w:rsidRPr="00864FA3">
        <w:rPr>
          <w:rFonts w:ascii="Times New Roman" w:hAnsi="Times New Roman"/>
          <w:b/>
          <w:sz w:val="24"/>
          <w:szCs w:val="24"/>
        </w:rPr>
        <w:lastRenderedPageBreak/>
        <w:t>Descrições dos Casos de Uso</w:t>
      </w:r>
      <w:bookmarkEnd w:id="977"/>
      <w:bookmarkEnd w:id="978"/>
    </w:p>
    <w:p w:rsidR="006944FF" w:rsidRPr="00864FA3" w:rsidRDefault="006944FF" w:rsidP="00734C9D">
      <w:pPr>
        <w:pStyle w:val="SemEspaamento"/>
        <w:spacing w:line="360" w:lineRule="auto"/>
        <w:ind w:firstLine="709"/>
        <w:jc w:val="both"/>
        <w:rPr>
          <w:rFonts w:ascii="Times New Roman" w:hAnsi="Times New Roman"/>
          <w:b/>
          <w:sz w:val="24"/>
          <w:szCs w:val="24"/>
        </w:rPr>
      </w:pPr>
    </w:p>
    <w:p w:rsidR="00323467" w:rsidRPr="00864FA3" w:rsidRDefault="00323467" w:rsidP="00734C9D">
      <w:pPr>
        <w:pStyle w:val="SemEspaamento"/>
        <w:spacing w:line="360" w:lineRule="auto"/>
        <w:ind w:firstLine="709"/>
        <w:jc w:val="both"/>
        <w:rPr>
          <w:rFonts w:ascii="Times New Roman" w:hAnsi="Times New Roman"/>
          <w:b/>
          <w:sz w:val="24"/>
          <w:szCs w:val="24"/>
        </w:rPr>
      </w:pPr>
    </w:p>
    <w:p w:rsidR="006944FF" w:rsidRPr="00067774" w:rsidRDefault="006944FF" w:rsidP="00734C9D">
      <w:pPr>
        <w:pStyle w:val="Ttulo4"/>
        <w:numPr>
          <w:ilvl w:val="3"/>
          <w:numId w:val="57"/>
        </w:numPr>
        <w:spacing w:line="360" w:lineRule="auto"/>
        <w:rPr>
          <w:rFonts w:ascii="Times New Roman" w:hAnsi="Times New Roman" w:cs="Times New Roman"/>
          <w:i w:val="0"/>
          <w:color w:val="auto"/>
          <w:sz w:val="24"/>
          <w:szCs w:val="24"/>
        </w:rPr>
      </w:pPr>
      <w:bookmarkStart w:id="979" w:name="_Toc374912045"/>
      <w:r w:rsidRPr="00067774">
        <w:rPr>
          <w:rFonts w:ascii="Times New Roman" w:hAnsi="Times New Roman" w:cs="Times New Roman"/>
          <w:i w:val="0"/>
          <w:color w:val="auto"/>
          <w:sz w:val="24"/>
          <w:szCs w:val="24"/>
        </w:rPr>
        <w:t xml:space="preserve">CDU 01 - Efetuar </w:t>
      </w:r>
      <w:proofErr w:type="spellStart"/>
      <w:r w:rsidRPr="00067774">
        <w:rPr>
          <w:rFonts w:ascii="Times New Roman" w:hAnsi="Times New Roman" w:cs="Times New Roman"/>
          <w:i w:val="0"/>
          <w:color w:val="auto"/>
          <w:sz w:val="24"/>
          <w:szCs w:val="24"/>
        </w:rPr>
        <w:t>Login</w:t>
      </w:r>
      <w:bookmarkEnd w:id="979"/>
      <w:proofErr w:type="spellEnd"/>
    </w:p>
    <w:p w:rsidR="006944FF" w:rsidRPr="00067774" w:rsidRDefault="006944FF" w:rsidP="00734C9D">
      <w:pPr>
        <w:pStyle w:val="SemEspaamento"/>
        <w:spacing w:line="360" w:lineRule="auto"/>
        <w:ind w:firstLine="709"/>
        <w:jc w:val="both"/>
        <w:rPr>
          <w:rFonts w:ascii="Times New Roman" w:hAnsi="Times New Roman"/>
          <w:b/>
          <w:sz w:val="24"/>
          <w:szCs w:val="24"/>
        </w:rPr>
      </w:pPr>
    </w:p>
    <w:p w:rsidR="00C07BE6" w:rsidRPr="00067774" w:rsidRDefault="00C07BE6" w:rsidP="00734C9D">
      <w:pPr>
        <w:pStyle w:val="SemEspaamento"/>
        <w:spacing w:line="360" w:lineRule="auto"/>
        <w:ind w:firstLine="709"/>
        <w:jc w:val="both"/>
        <w:rPr>
          <w:rFonts w:ascii="Times New Roman" w:hAnsi="Times New Roman"/>
          <w:b/>
          <w:sz w:val="24"/>
          <w:szCs w:val="24"/>
        </w:rPr>
      </w:pPr>
    </w:p>
    <w:p w:rsidR="00464CF4" w:rsidRPr="00067774" w:rsidRDefault="00464CF4"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o usuário deseja acessar o sistema.</w:t>
      </w:r>
    </w:p>
    <w:p w:rsidR="00464CF4" w:rsidRPr="00067774" w:rsidRDefault="00464CF4"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Secretária e Administrador.</w:t>
      </w:r>
    </w:p>
    <w:p w:rsidR="00464CF4" w:rsidRPr="00067774" w:rsidRDefault="00464CF4"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Pré-condição: O usuário deverá estar cadastrado no sistema.</w:t>
      </w:r>
    </w:p>
    <w:p w:rsidR="00464CF4" w:rsidRPr="00067774" w:rsidRDefault="00464CF4"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 xml:space="preserve">Fluxo Principal: </w:t>
      </w:r>
    </w:p>
    <w:p w:rsidR="00464CF4" w:rsidRPr="00067774" w:rsidRDefault="00464CF4" w:rsidP="00734C9D">
      <w:pPr>
        <w:pStyle w:val="SemEspaamento"/>
        <w:numPr>
          <w:ilvl w:val="0"/>
          <w:numId w:val="44"/>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acessa a ferramenta instalada no computador.</w:t>
      </w:r>
    </w:p>
    <w:p w:rsidR="00464CF4" w:rsidRPr="00067774" w:rsidRDefault="00464CF4" w:rsidP="00734C9D">
      <w:pPr>
        <w:pStyle w:val="SemEspaamento"/>
        <w:numPr>
          <w:ilvl w:val="0"/>
          <w:numId w:val="44"/>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preenche os campos de Usuário e Senha.</w:t>
      </w:r>
    </w:p>
    <w:p w:rsidR="00464CF4" w:rsidRPr="00067774" w:rsidRDefault="00464CF4" w:rsidP="00734C9D">
      <w:pPr>
        <w:pStyle w:val="SemEspaamento"/>
        <w:numPr>
          <w:ilvl w:val="0"/>
          <w:numId w:val="44"/>
        </w:numPr>
        <w:spacing w:line="360" w:lineRule="auto"/>
        <w:ind w:firstLine="709"/>
        <w:jc w:val="both"/>
        <w:rPr>
          <w:rFonts w:ascii="Times New Roman" w:hAnsi="Times New Roman"/>
          <w:sz w:val="24"/>
          <w:szCs w:val="24"/>
        </w:rPr>
      </w:pPr>
      <w:r w:rsidRPr="00067774">
        <w:rPr>
          <w:rFonts w:ascii="Times New Roman" w:hAnsi="Times New Roman"/>
          <w:sz w:val="24"/>
          <w:szCs w:val="24"/>
        </w:rPr>
        <w:t xml:space="preserve">O usuário clica no botão </w:t>
      </w:r>
      <w:proofErr w:type="spellStart"/>
      <w:r w:rsidRPr="00067774">
        <w:rPr>
          <w:rFonts w:ascii="Times New Roman" w:hAnsi="Times New Roman"/>
          <w:sz w:val="24"/>
          <w:szCs w:val="24"/>
        </w:rPr>
        <w:t>Login</w:t>
      </w:r>
      <w:proofErr w:type="spellEnd"/>
      <w:r w:rsidRPr="00067774">
        <w:rPr>
          <w:rFonts w:ascii="Times New Roman" w:hAnsi="Times New Roman"/>
          <w:sz w:val="24"/>
          <w:szCs w:val="24"/>
        </w:rPr>
        <w:t>.</w:t>
      </w:r>
    </w:p>
    <w:p w:rsidR="00464CF4" w:rsidRPr="00067774" w:rsidRDefault="00464CF4" w:rsidP="00734C9D">
      <w:pPr>
        <w:pStyle w:val="SemEspaamento"/>
        <w:numPr>
          <w:ilvl w:val="0"/>
          <w:numId w:val="44"/>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exibe sua tela inicial. (</w:t>
      </w:r>
      <w:r w:rsidRPr="00067774">
        <w:rPr>
          <w:rFonts w:ascii="Times New Roman" w:hAnsi="Times New Roman"/>
          <w:b/>
          <w:sz w:val="24"/>
          <w:szCs w:val="24"/>
        </w:rPr>
        <w:t>E-1</w:t>
      </w:r>
      <w:r w:rsidRPr="00067774">
        <w:rPr>
          <w:rFonts w:ascii="Times New Roman" w:hAnsi="Times New Roman"/>
          <w:sz w:val="24"/>
          <w:szCs w:val="24"/>
        </w:rPr>
        <w:t>)</w:t>
      </w:r>
    </w:p>
    <w:p w:rsidR="00464CF4" w:rsidRPr="00067774" w:rsidRDefault="00464CF4" w:rsidP="00734C9D">
      <w:pPr>
        <w:pStyle w:val="SemEspaamento"/>
        <w:numPr>
          <w:ilvl w:val="0"/>
          <w:numId w:val="44"/>
        </w:numPr>
        <w:spacing w:line="360" w:lineRule="auto"/>
        <w:ind w:firstLine="709"/>
        <w:jc w:val="both"/>
        <w:rPr>
          <w:rFonts w:ascii="Times New Roman" w:hAnsi="Times New Roman"/>
          <w:sz w:val="24"/>
          <w:szCs w:val="24"/>
        </w:rPr>
      </w:pPr>
      <w:r w:rsidRPr="00067774">
        <w:rPr>
          <w:rFonts w:ascii="Times New Roman" w:hAnsi="Times New Roman"/>
          <w:sz w:val="24"/>
          <w:szCs w:val="24"/>
        </w:rPr>
        <w:t>Fim do caso de uso.</w:t>
      </w:r>
    </w:p>
    <w:p w:rsidR="00464CF4" w:rsidRPr="00067774" w:rsidRDefault="00464CF4"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Alternativo: Não se aplica.</w:t>
      </w:r>
    </w:p>
    <w:p w:rsidR="00464CF4" w:rsidRPr="00067774" w:rsidRDefault="00464CF4"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 xml:space="preserve">Fluxo de Exceção: </w:t>
      </w:r>
    </w:p>
    <w:p w:rsidR="00464CF4" w:rsidRPr="00067774" w:rsidRDefault="00464CF4" w:rsidP="00734C9D">
      <w:pPr>
        <w:pStyle w:val="SemEspaamento"/>
        <w:spacing w:line="360" w:lineRule="auto"/>
        <w:ind w:firstLine="709"/>
        <w:jc w:val="both"/>
        <w:rPr>
          <w:rFonts w:ascii="Times New Roman" w:hAnsi="Times New Roman"/>
          <w:sz w:val="24"/>
          <w:szCs w:val="24"/>
        </w:rPr>
      </w:pPr>
      <w:proofErr w:type="gramStart"/>
      <w:r w:rsidRPr="00067774">
        <w:rPr>
          <w:rFonts w:ascii="Times New Roman" w:hAnsi="Times New Roman"/>
          <w:sz w:val="24"/>
          <w:szCs w:val="24"/>
        </w:rPr>
        <w:t>E-1)</w:t>
      </w:r>
      <w:proofErr w:type="gramEnd"/>
      <w:r w:rsidRPr="00067774">
        <w:rPr>
          <w:rFonts w:ascii="Times New Roman" w:hAnsi="Times New Roman"/>
          <w:sz w:val="24"/>
          <w:szCs w:val="24"/>
        </w:rPr>
        <w:t xml:space="preserve"> O usuário recebe uma mensagem de dados inválidos.</w:t>
      </w:r>
    </w:p>
    <w:p w:rsidR="006944FF" w:rsidRPr="00067774" w:rsidRDefault="006944FF" w:rsidP="00734C9D">
      <w:pPr>
        <w:pStyle w:val="SemEspaamento"/>
        <w:spacing w:line="360" w:lineRule="auto"/>
        <w:ind w:firstLine="709"/>
        <w:jc w:val="both"/>
        <w:rPr>
          <w:rFonts w:ascii="Times New Roman" w:hAnsi="Times New Roman"/>
          <w:sz w:val="24"/>
          <w:szCs w:val="24"/>
        </w:rPr>
      </w:pPr>
    </w:p>
    <w:p w:rsidR="00323467" w:rsidRPr="00067774" w:rsidRDefault="00323467"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Ttulo4"/>
        <w:numPr>
          <w:ilvl w:val="3"/>
          <w:numId w:val="57"/>
        </w:numPr>
        <w:spacing w:line="360" w:lineRule="auto"/>
        <w:rPr>
          <w:rFonts w:ascii="Times New Roman" w:hAnsi="Times New Roman" w:cs="Times New Roman"/>
          <w:i w:val="0"/>
          <w:color w:val="auto"/>
          <w:sz w:val="24"/>
          <w:szCs w:val="24"/>
        </w:rPr>
      </w:pPr>
      <w:bookmarkStart w:id="980" w:name="_Toc374912046"/>
      <w:r w:rsidRPr="00067774">
        <w:rPr>
          <w:rFonts w:ascii="Times New Roman" w:hAnsi="Times New Roman" w:cs="Times New Roman"/>
          <w:i w:val="0"/>
          <w:color w:val="auto"/>
          <w:sz w:val="24"/>
          <w:szCs w:val="24"/>
        </w:rPr>
        <w:t>CDU 02 – Cadastrar Turno</w:t>
      </w:r>
      <w:bookmarkEnd w:id="980"/>
    </w:p>
    <w:p w:rsidR="006944FF" w:rsidRPr="00067774" w:rsidRDefault="006944FF" w:rsidP="00734C9D">
      <w:pPr>
        <w:pStyle w:val="SemEspaamento"/>
        <w:spacing w:line="360" w:lineRule="auto"/>
        <w:ind w:firstLine="709"/>
        <w:jc w:val="both"/>
        <w:rPr>
          <w:rFonts w:ascii="Times New Roman" w:hAnsi="Times New Roman"/>
          <w:sz w:val="24"/>
          <w:szCs w:val="24"/>
        </w:rPr>
      </w:pPr>
    </w:p>
    <w:p w:rsidR="00323467" w:rsidRPr="00067774" w:rsidRDefault="00323467"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o usuário deseja cadastrar um Turno.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Administrador e Secretária.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Pré-condição: Usuário validado no sistema.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Principal:</w:t>
      </w:r>
    </w:p>
    <w:p w:rsidR="006944FF" w:rsidRPr="00067774" w:rsidRDefault="006944FF" w:rsidP="00734C9D">
      <w:pPr>
        <w:pStyle w:val="SemEspaamento"/>
        <w:numPr>
          <w:ilvl w:val="0"/>
          <w:numId w:val="45"/>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solicita cadastrar um Turno.</w:t>
      </w:r>
    </w:p>
    <w:p w:rsidR="006944FF" w:rsidRPr="00067774" w:rsidRDefault="006944FF" w:rsidP="00734C9D">
      <w:pPr>
        <w:pStyle w:val="SemEspaamento"/>
        <w:numPr>
          <w:ilvl w:val="0"/>
          <w:numId w:val="45"/>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exibe os campos a serem preenchidos para efetuar o cadastro.</w:t>
      </w:r>
    </w:p>
    <w:p w:rsidR="006944FF" w:rsidRPr="00067774" w:rsidRDefault="006944FF" w:rsidP="00734C9D">
      <w:pPr>
        <w:pStyle w:val="SemEspaamento"/>
        <w:numPr>
          <w:ilvl w:val="0"/>
          <w:numId w:val="45"/>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preenche os dados referentes ao cadastro com horário de início e término e clica no botão com sinal de adição. (</w:t>
      </w:r>
      <w:r w:rsidRPr="00067774">
        <w:rPr>
          <w:rFonts w:ascii="Times New Roman" w:hAnsi="Times New Roman"/>
          <w:b/>
          <w:sz w:val="24"/>
          <w:szCs w:val="24"/>
        </w:rPr>
        <w:t>E-1</w:t>
      </w:r>
      <w:r w:rsidRPr="00067774">
        <w:rPr>
          <w:rFonts w:ascii="Times New Roman" w:hAnsi="Times New Roman"/>
          <w:sz w:val="24"/>
          <w:szCs w:val="24"/>
        </w:rPr>
        <w:t>)</w:t>
      </w:r>
    </w:p>
    <w:p w:rsidR="006944FF" w:rsidRPr="00067774" w:rsidRDefault="006944FF" w:rsidP="00734C9D">
      <w:pPr>
        <w:pStyle w:val="SemEspaamento"/>
        <w:numPr>
          <w:ilvl w:val="0"/>
          <w:numId w:val="45"/>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salva as informações automaticamente.</w:t>
      </w:r>
    </w:p>
    <w:p w:rsidR="006944FF" w:rsidRPr="00067774" w:rsidRDefault="006944FF" w:rsidP="00734C9D">
      <w:pPr>
        <w:pStyle w:val="SemEspaamento"/>
        <w:numPr>
          <w:ilvl w:val="0"/>
          <w:numId w:val="45"/>
        </w:numPr>
        <w:spacing w:line="360" w:lineRule="auto"/>
        <w:ind w:firstLine="709"/>
        <w:jc w:val="both"/>
        <w:rPr>
          <w:rFonts w:ascii="Times New Roman" w:hAnsi="Times New Roman"/>
          <w:sz w:val="24"/>
          <w:szCs w:val="24"/>
        </w:rPr>
      </w:pPr>
      <w:r w:rsidRPr="00067774">
        <w:rPr>
          <w:rFonts w:ascii="Times New Roman" w:hAnsi="Times New Roman"/>
          <w:sz w:val="24"/>
          <w:szCs w:val="24"/>
        </w:rPr>
        <w:lastRenderedPageBreak/>
        <w:t>Fim do caso de uso.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 xml:space="preserve">Fluxo Alternativo: Não se aplica. </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de Exceção:</w:t>
      </w:r>
    </w:p>
    <w:p w:rsidR="006944FF" w:rsidRPr="00067774" w:rsidRDefault="006944FF" w:rsidP="00734C9D">
      <w:pPr>
        <w:pStyle w:val="SemEspaamento"/>
        <w:spacing w:line="360" w:lineRule="auto"/>
        <w:ind w:firstLine="708"/>
        <w:jc w:val="both"/>
        <w:rPr>
          <w:rFonts w:ascii="Times New Roman" w:hAnsi="Times New Roman"/>
          <w:sz w:val="24"/>
          <w:szCs w:val="24"/>
        </w:rPr>
      </w:pPr>
      <w:proofErr w:type="gramStart"/>
      <w:r w:rsidRPr="00067774">
        <w:rPr>
          <w:rFonts w:ascii="Times New Roman" w:hAnsi="Times New Roman"/>
          <w:sz w:val="24"/>
          <w:szCs w:val="24"/>
        </w:rPr>
        <w:t>E-1)</w:t>
      </w:r>
      <w:proofErr w:type="gramEnd"/>
      <w:r w:rsidRPr="00067774">
        <w:rPr>
          <w:rFonts w:ascii="Times New Roman" w:hAnsi="Times New Roman"/>
          <w:sz w:val="24"/>
          <w:szCs w:val="24"/>
        </w:rPr>
        <w:t xml:space="preserve"> O usuário desiste de cadastrar o Turno.</w:t>
      </w:r>
    </w:p>
    <w:p w:rsidR="006944FF" w:rsidRPr="00067774" w:rsidRDefault="006944FF" w:rsidP="00734C9D">
      <w:pPr>
        <w:pStyle w:val="SemEspaamento"/>
        <w:spacing w:line="360" w:lineRule="auto"/>
        <w:ind w:firstLine="709"/>
        <w:jc w:val="both"/>
        <w:rPr>
          <w:rFonts w:ascii="Times New Roman" w:hAnsi="Times New Roman"/>
          <w:sz w:val="24"/>
          <w:szCs w:val="24"/>
        </w:rPr>
      </w:pPr>
      <w:proofErr w:type="gramStart"/>
      <w:r w:rsidRPr="00067774">
        <w:rPr>
          <w:rFonts w:ascii="Times New Roman" w:hAnsi="Times New Roman"/>
          <w:sz w:val="24"/>
          <w:szCs w:val="24"/>
        </w:rPr>
        <w:t>E-2)</w:t>
      </w:r>
      <w:proofErr w:type="gramEnd"/>
      <w:r w:rsidRPr="00067774">
        <w:rPr>
          <w:rFonts w:ascii="Times New Roman" w:hAnsi="Times New Roman"/>
          <w:sz w:val="24"/>
          <w:szCs w:val="24"/>
        </w:rPr>
        <w:t xml:space="preserve"> O usuário seleciona o Turno e clica no botão com sinal de subtração.</w:t>
      </w:r>
    </w:p>
    <w:p w:rsidR="006944FF" w:rsidRPr="00067774" w:rsidRDefault="006944FF" w:rsidP="00734C9D">
      <w:pPr>
        <w:pStyle w:val="SemEspaamento"/>
        <w:spacing w:line="360" w:lineRule="auto"/>
        <w:ind w:firstLine="709"/>
        <w:jc w:val="both"/>
        <w:rPr>
          <w:rFonts w:ascii="Times New Roman" w:hAnsi="Times New Roman"/>
          <w:sz w:val="24"/>
          <w:szCs w:val="24"/>
        </w:rPr>
      </w:pPr>
      <w:proofErr w:type="gramStart"/>
      <w:r w:rsidRPr="00067774">
        <w:rPr>
          <w:rFonts w:ascii="Times New Roman" w:hAnsi="Times New Roman"/>
          <w:sz w:val="24"/>
          <w:szCs w:val="24"/>
        </w:rPr>
        <w:t>E-3)</w:t>
      </w:r>
      <w:proofErr w:type="gramEnd"/>
      <w:r w:rsidRPr="00067774">
        <w:rPr>
          <w:rFonts w:ascii="Times New Roman" w:hAnsi="Times New Roman"/>
          <w:sz w:val="24"/>
          <w:szCs w:val="24"/>
        </w:rPr>
        <w:t xml:space="preserve"> O cadastramento é cancelado e o caso de uso termina.</w:t>
      </w:r>
    </w:p>
    <w:p w:rsidR="006944FF" w:rsidRPr="00067774" w:rsidRDefault="006944FF" w:rsidP="00734C9D">
      <w:pPr>
        <w:pStyle w:val="SemEspaamento"/>
        <w:spacing w:line="360" w:lineRule="auto"/>
        <w:ind w:firstLine="709"/>
        <w:jc w:val="both"/>
        <w:rPr>
          <w:rFonts w:ascii="Times New Roman" w:hAnsi="Times New Roman"/>
          <w:sz w:val="24"/>
          <w:szCs w:val="24"/>
        </w:rPr>
      </w:pPr>
    </w:p>
    <w:p w:rsidR="00323467" w:rsidRPr="00067774" w:rsidRDefault="00323467"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Ttulo4"/>
        <w:numPr>
          <w:ilvl w:val="3"/>
          <w:numId w:val="57"/>
        </w:numPr>
        <w:spacing w:line="360" w:lineRule="auto"/>
        <w:rPr>
          <w:rFonts w:ascii="Times New Roman" w:hAnsi="Times New Roman" w:cs="Times New Roman"/>
          <w:i w:val="0"/>
          <w:color w:val="auto"/>
          <w:sz w:val="24"/>
          <w:szCs w:val="24"/>
        </w:rPr>
      </w:pPr>
      <w:bookmarkStart w:id="981" w:name="_Toc374912047"/>
      <w:r w:rsidRPr="00067774">
        <w:rPr>
          <w:rFonts w:ascii="Times New Roman" w:hAnsi="Times New Roman" w:cs="Times New Roman"/>
          <w:i w:val="0"/>
          <w:color w:val="auto"/>
          <w:sz w:val="24"/>
          <w:szCs w:val="24"/>
        </w:rPr>
        <w:t>CDU 03 – Cadastrar Curso</w:t>
      </w:r>
      <w:bookmarkEnd w:id="981"/>
    </w:p>
    <w:p w:rsidR="006944FF" w:rsidRPr="00067774" w:rsidRDefault="006944FF" w:rsidP="00734C9D">
      <w:pPr>
        <w:pStyle w:val="SemEspaamento"/>
        <w:spacing w:line="360" w:lineRule="auto"/>
        <w:ind w:firstLine="709"/>
        <w:jc w:val="both"/>
        <w:rPr>
          <w:rFonts w:ascii="Times New Roman" w:hAnsi="Times New Roman"/>
          <w:sz w:val="24"/>
          <w:szCs w:val="24"/>
        </w:rPr>
      </w:pPr>
    </w:p>
    <w:p w:rsidR="00323467" w:rsidRPr="00067774" w:rsidRDefault="00323467"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o usuário deseja cadastrar um Curso.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Administrador e Secretária.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Pré-condição: Usuário validado no sistema e ao menos um Turno cadastrado.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Principal:</w:t>
      </w:r>
    </w:p>
    <w:p w:rsidR="006944FF" w:rsidRPr="00067774" w:rsidRDefault="006944FF" w:rsidP="00734C9D">
      <w:pPr>
        <w:pStyle w:val="SemEspaamento"/>
        <w:numPr>
          <w:ilvl w:val="0"/>
          <w:numId w:val="46"/>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solicita cadastrar um Curso.</w:t>
      </w:r>
    </w:p>
    <w:p w:rsidR="006944FF" w:rsidRPr="00067774" w:rsidRDefault="006944FF" w:rsidP="00734C9D">
      <w:pPr>
        <w:pStyle w:val="SemEspaamento"/>
        <w:numPr>
          <w:ilvl w:val="0"/>
          <w:numId w:val="46"/>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exibe os campos a serem preenchidos para efetuar o cadastro.</w:t>
      </w:r>
    </w:p>
    <w:p w:rsidR="006944FF" w:rsidRPr="00067774" w:rsidRDefault="006944FF" w:rsidP="00734C9D">
      <w:pPr>
        <w:pStyle w:val="SemEspaamento"/>
        <w:numPr>
          <w:ilvl w:val="0"/>
          <w:numId w:val="46"/>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preenche os dados referentes ao cadastro. (</w:t>
      </w:r>
      <w:r w:rsidRPr="00067774">
        <w:rPr>
          <w:rFonts w:ascii="Times New Roman" w:hAnsi="Times New Roman"/>
          <w:b/>
          <w:sz w:val="24"/>
          <w:szCs w:val="24"/>
        </w:rPr>
        <w:t>E-1</w:t>
      </w:r>
      <w:r w:rsidRPr="00067774">
        <w:rPr>
          <w:rFonts w:ascii="Times New Roman" w:hAnsi="Times New Roman"/>
          <w:sz w:val="24"/>
          <w:szCs w:val="24"/>
        </w:rPr>
        <w:t>)</w:t>
      </w:r>
    </w:p>
    <w:p w:rsidR="006944FF" w:rsidRPr="00067774" w:rsidRDefault="006944FF" w:rsidP="00734C9D">
      <w:pPr>
        <w:pStyle w:val="SemEspaamento"/>
        <w:numPr>
          <w:ilvl w:val="0"/>
          <w:numId w:val="46"/>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salva as informações automaticamente. (</w:t>
      </w:r>
      <w:r w:rsidRPr="00067774">
        <w:rPr>
          <w:rFonts w:ascii="Times New Roman" w:hAnsi="Times New Roman"/>
          <w:b/>
          <w:sz w:val="24"/>
          <w:szCs w:val="24"/>
        </w:rPr>
        <w:t>E-2</w:t>
      </w:r>
      <w:r w:rsidRPr="00067774">
        <w:rPr>
          <w:rFonts w:ascii="Times New Roman" w:hAnsi="Times New Roman"/>
          <w:sz w:val="24"/>
          <w:szCs w:val="24"/>
        </w:rPr>
        <w:t>)</w:t>
      </w:r>
    </w:p>
    <w:p w:rsidR="006944FF" w:rsidRPr="00067774" w:rsidRDefault="006944FF" w:rsidP="00734C9D">
      <w:pPr>
        <w:pStyle w:val="SemEspaamento"/>
        <w:numPr>
          <w:ilvl w:val="0"/>
          <w:numId w:val="46"/>
        </w:numPr>
        <w:spacing w:line="360" w:lineRule="auto"/>
        <w:ind w:firstLine="709"/>
        <w:jc w:val="both"/>
        <w:rPr>
          <w:rFonts w:ascii="Times New Roman" w:hAnsi="Times New Roman"/>
          <w:sz w:val="24"/>
          <w:szCs w:val="24"/>
        </w:rPr>
      </w:pPr>
      <w:r w:rsidRPr="00067774">
        <w:rPr>
          <w:rFonts w:ascii="Times New Roman" w:hAnsi="Times New Roman"/>
          <w:sz w:val="24"/>
          <w:szCs w:val="24"/>
        </w:rPr>
        <w:t>Fim do caso de uso.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Alternativo: Não se aplica.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de Exceção: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E-1)</w:t>
      </w:r>
      <w:proofErr w:type="gramEnd"/>
      <w:r w:rsidRPr="00067774">
        <w:rPr>
          <w:rFonts w:ascii="Times New Roman" w:hAnsi="Times New Roman"/>
          <w:sz w:val="24"/>
          <w:szCs w:val="24"/>
        </w:rPr>
        <w:t xml:space="preserve"> O usuário desiste de cadastrar o Curso.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E-2)</w:t>
      </w:r>
      <w:proofErr w:type="gramEnd"/>
      <w:r w:rsidRPr="00067774">
        <w:rPr>
          <w:rFonts w:ascii="Times New Roman" w:hAnsi="Times New Roman"/>
          <w:sz w:val="24"/>
          <w:szCs w:val="24"/>
        </w:rPr>
        <w:t xml:space="preserve"> O usuário seleciona o Curso e clica no botão com sinal de subtração.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E-3)</w:t>
      </w:r>
      <w:proofErr w:type="gramEnd"/>
      <w:r w:rsidRPr="00067774">
        <w:rPr>
          <w:rFonts w:ascii="Times New Roman" w:hAnsi="Times New Roman"/>
          <w:sz w:val="24"/>
          <w:szCs w:val="24"/>
        </w:rPr>
        <w:t xml:space="preserve"> O cadastramento é cancelado.</w:t>
      </w:r>
    </w:p>
    <w:p w:rsidR="006944FF" w:rsidRPr="00067774" w:rsidRDefault="006944FF" w:rsidP="00734C9D">
      <w:pPr>
        <w:pStyle w:val="SemEspaamento"/>
        <w:spacing w:line="360" w:lineRule="auto"/>
        <w:ind w:firstLine="709"/>
        <w:jc w:val="both"/>
        <w:rPr>
          <w:rFonts w:ascii="Times New Roman" w:hAnsi="Times New Roman"/>
          <w:sz w:val="24"/>
          <w:szCs w:val="24"/>
        </w:rPr>
      </w:pPr>
    </w:p>
    <w:p w:rsidR="00323467" w:rsidRPr="00067774" w:rsidRDefault="00323467"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Ttulo4"/>
        <w:numPr>
          <w:ilvl w:val="3"/>
          <w:numId w:val="57"/>
        </w:numPr>
        <w:spacing w:line="360" w:lineRule="auto"/>
        <w:rPr>
          <w:rFonts w:ascii="Times New Roman" w:hAnsi="Times New Roman" w:cs="Times New Roman"/>
          <w:i w:val="0"/>
          <w:color w:val="auto"/>
          <w:sz w:val="24"/>
          <w:szCs w:val="24"/>
        </w:rPr>
      </w:pPr>
      <w:bookmarkStart w:id="982" w:name="_Toc374912048"/>
      <w:r w:rsidRPr="00067774">
        <w:rPr>
          <w:rFonts w:ascii="Times New Roman" w:hAnsi="Times New Roman" w:cs="Times New Roman"/>
          <w:i w:val="0"/>
          <w:color w:val="auto"/>
          <w:sz w:val="24"/>
          <w:szCs w:val="24"/>
        </w:rPr>
        <w:t>CDU 04</w:t>
      </w:r>
      <w:r w:rsidR="00323467" w:rsidRPr="00067774">
        <w:rPr>
          <w:rFonts w:ascii="Times New Roman" w:hAnsi="Times New Roman" w:cs="Times New Roman"/>
          <w:i w:val="0"/>
          <w:color w:val="auto"/>
          <w:sz w:val="24"/>
          <w:szCs w:val="24"/>
        </w:rPr>
        <w:t xml:space="preserve"> </w:t>
      </w:r>
      <w:r w:rsidRPr="00067774">
        <w:rPr>
          <w:rFonts w:ascii="Times New Roman" w:hAnsi="Times New Roman" w:cs="Times New Roman"/>
          <w:i w:val="0"/>
          <w:color w:val="auto"/>
          <w:sz w:val="24"/>
          <w:szCs w:val="24"/>
        </w:rPr>
        <w:t>– Cadastrar Turma</w:t>
      </w:r>
      <w:bookmarkEnd w:id="982"/>
    </w:p>
    <w:p w:rsidR="006944FF" w:rsidRPr="00067774" w:rsidRDefault="006944FF" w:rsidP="00734C9D">
      <w:pPr>
        <w:pStyle w:val="SemEspaamento"/>
        <w:spacing w:line="360" w:lineRule="auto"/>
        <w:ind w:firstLine="709"/>
        <w:jc w:val="both"/>
        <w:rPr>
          <w:rFonts w:ascii="Times New Roman" w:hAnsi="Times New Roman"/>
          <w:sz w:val="24"/>
          <w:szCs w:val="24"/>
        </w:rPr>
      </w:pPr>
    </w:p>
    <w:p w:rsidR="00323467" w:rsidRPr="00067774" w:rsidRDefault="00323467"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o usuário deseja cadastrar uma Turma.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Administrador e Secretária.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lastRenderedPageBreak/>
        <w:t>Pré-condição: Usuário validado no sistema, um Turno cadastrado e um Curso.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Principal:</w:t>
      </w:r>
    </w:p>
    <w:p w:rsidR="006944FF" w:rsidRPr="00067774" w:rsidRDefault="006944FF" w:rsidP="00734C9D">
      <w:pPr>
        <w:pStyle w:val="SemEspaamento"/>
        <w:numPr>
          <w:ilvl w:val="0"/>
          <w:numId w:val="47"/>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solicita cadastrar uma Turma.</w:t>
      </w:r>
    </w:p>
    <w:p w:rsidR="006944FF" w:rsidRPr="00067774" w:rsidRDefault="006944FF" w:rsidP="00734C9D">
      <w:pPr>
        <w:pStyle w:val="SemEspaamento"/>
        <w:numPr>
          <w:ilvl w:val="0"/>
          <w:numId w:val="47"/>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exibe os campos a serem preenchidos para efetuar o cadastro.</w:t>
      </w:r>
    </w:p>
    <w:p w:rsidR="006944FF" w:rsidRPr="00067774" w:rsidRDefault="006944FF" w:rsidP="00734C9D">
      <w:pPr>
        <w:pStyle w:val="SemEspaamento"/>
        <w:numPr>
          <w:ilvl w:val="0"/>
          <w:numId w:val="47"/>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preenche os dados referentes ao cadastro seleciona o turno e clica no botão com sinal de adição. (</w:t>
      </w:r>
      <w:r w:rsidRPr="00067774">
        <w:rPr>
          <w:rFonts w:ascii="Times New Roman" w:hAnsi="Times New Roman"/>
          <w:b/>
          <w:sz w:val="24"/>
          <w:szCs w:val="24"/>
        </w:rPr>
        <w:t>E-1</w:t>
      </w:r>
      <w:r w:rsidRPr="00067774">
        <w:rPr>
          <w:rFonts w:ascii="Times New Roman" w:hAnsi="Times New Roman"/>
          <w:sz w:val="24"/>
          <w:szCs w:val="24"/>
        </w:rPr>
        <w:t>)</w:t>
      </w:r>
    </w:p>
    <w:p w:rsidR="006944FF" w:rsidRPr="00067774" w:rsidRDefault="006944FF" w:rsidP="00734C9D">
      <w:pPr>
        <w:pStyle w:val="SemEspaamento"/>
        <w:numPr>
          <w:ilvl w:val="0"/>
          <w:numId w:val="47"/>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salva e exibe a informação inserida. (</w:t>
      </w:r>
      <w:r w:rsidRPr="00067774">
        <w:rPr>
          <w:rFonts w:ascii="Times New Roman" w:hAnsi="Times New Roman"/>
          <w:b/>
          <w:sz w:val="24"/>
          <w:szCs w:val="24"/>
        </w:rPr>
        <w:t>E-2</w:t>
      </w:r>
      <w:r w:rsidRPr="00067774">
        <w:rPr>
          <w:rFonts w:ascii="Times New Roman" w:hAnsi="Times New Roman"/>
          <w:sz w:val="24"/>
          <w:szCs w:val="24"/>
        </w:rPr>
        <w:t>)</w:t>
      </w:r>
    </w:p>
    <w:p w:rsidR="006944FF" w:rsidRPr="00067774" w:rsidRDefault="006944FF" w:rsidP="00734C9D">
      <w:pPr>
        <w:pStyle w:val="SemEspaamento"/>
        <w:numPr>
          <w:ilvl w:val="0"/>
          <w:numId w:val="47"/>
        </w:numPr>
        <w:spacing w:line="360" w:lineRule="auto"/>
        <w:ind w:firstLine="709"/>
        <w:jc w:val="both"/>
        <w:rPr>
          <w:rFonts w:ascii="Times New Roman" w:hAnsi="Times New Roman"/>
          <w:sz w:val="24"/>
          <w:szCs w:val="24"/>
        </w:rPr>
      </w:pPr>
      <w:r w:rsidRPr="00067774">
        <w:rPr>
          <w:rFonts w:ascii="Times New Roman" w:hAnsi="Times New Roman"/>
          <w:sz w:val="24"/>
          <w:szCs w:val="24"/>
        </w:rPr>
        <w:t>Fim do caso de uso. (</w:t>
      </w:r>
      <w:r w:rsidRPr="00067774">
        <w:rPr>
          <w:rFonts w:ascii="Times New Roman" w:hAnsi="Times New Roman"/>
          <w:b/>
          <w:sz w:val="24"/>
          <w:szCs w:val="24"/>
        </w:rPr>
        <w:t>E-3</w:t>
      </w:r>
      <w:r w:rsidRPr="00067774">
        <w:rPr>
          <w:rFonts w:ascii="Times New Roman" w:hAnsi="Times New Roman"/>
          <w:sz w:val="24"/>
          <w:szCs w:val="24"/>
        </w:rPr>
        <w:t>)</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Alternativo: Não se aplica.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de exceção: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E-1)</w:t>
      </w:r>
      <w:proofErr w:type="gramEnd"/>
      <w:r w:rsidRPr="00067774">
        <w:rPr>
          <w:rFonts w:ascii="Times New Roman" w:hAnsi="Times New Roman"/>
          <w:sz w:val="24"/>
          <w:szCs w:val="24"/>
        </w:rPr>
        <w:t xml:space="preserve"> O usuário desiste de cadastrar a Turma.</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E-2)</w:t>
      </w:r>
      <w:proofErr w:type="gramEnd"/>
      <w:r w:rsidRPr="00067774">
        <w:rPr>
          <w:rFonts w:ascii="Times New Roman" w:hAnsi="Times New Roman"/>
          <w:sz w:val="24"/>
          <w:szCs w:val="24"/>
        </w:rPr>
        <w:t xml:space="preserve"> O usuário seleciona a Turma e clica no botão com sinal de subtração.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E-3)</w:t>
      </w:r>
      <w:proofErr w:type="gramEnd"/>
      <w:r w:rsidRPr="00067774">
        <w:rPr>
          <w:rFonts w:ascii="Times New Roman" w:hAnsi="Times New Roman"/>
          <w:sz w:val="24"/>
          <w:szCs w:val="24"/>
        </w:rPr>
        <w:t xml:space="preserve"> O cadastramento é cancelado e o caso de uso termina.</w:t>
      </w:r>
    </w:p>
    <w:p w:rsidR="006944FF" w:rsidRPr="00067774" w:rsidRDefault="006944FF" w:rsidP="00734C9D">
      <w:pPr>
        <w:pStyle w:val="SemEspaamento"/>
        <w:spacing w:line="360" w:lineRule="auto"/>
        <w:ind w:firstLine="709"/>
        <w:jc w:val="both"/>
        <w:rPr>
          <w:rFonts w:ascii="Times New Roman" w:hAnsi="Times New Roman"/>
          <w:sz w:val="24"/>
          <w:szCs w:val="24"/>
        </w:rPr>
      </w:pPr>
    </w:p>
    <w:p w:rsidR="00323467" w:rsidRPr="00067774" w:rsidRDefault="00323467" w:rsidP="00734C9D">
      <w:pPr>
        <w:pStyle w:val="SemEspaamento"/>
        <w:spacing w:line="360" w:lineRule="auto"/>
        <w:ind w:firstLine="709"/>
        <w:jc w:val="both"/>
        <w:rPr>
          <w:rFonts w:ascii="Times New Roman" w:hAnsi="Times New Roman"/>
          <w:sz w:val="24"/>
          <w:szCs w:val="24"/>
        </w:rPr>
      </w:pPr>
    </w:p>
    <w:p w:rsidR="006944FF" w:rsidRPr="000E25B1" w:rsidRDefault="006944FF" w:rsidP="00734C9D">
      <w:pPr>
        <w:pStyle w:val="Ttulo4"/>
        <w:numPr>
          <w:ilvl w:val="3"/>
          <w:numId w:val="57"/>
        </w:numPr>
        <w:spacing w:line="360" w:lineRule="auto"/>
        <w:rPr>
          <w:rFonts w:ascii="Times New Roman" w:hAnsi="Times New Roman" w:cs="Times New Roman"/>
          <w:i w:val="0"/>
          <w:color w:val="auto"/>
          <w:sz w:val="24"/>
          <w:szCs w:val="24"/>
        </w:rPr>
      </w:pPr>
      <w:bookmarkStart w:id="983" w:name="_Toc374912049"/>
      <w:r w:rsidRPr="000E25B1">
        <w:rPr>
          <w:rFonts w:ascii="Times New Roman" w:hAnsi="Times New Roman" w:cs="Times New Roman"/>
          <w:i w:val="0"/>
          <w:color w:val="auto"/>
          <w:sz w:val="24"/>
          <w:szCs w:val="24"/>
        </w:rPr>
        <w:t>CDU 05 – Cadastrar Disciplina</w:t>
      </w:r>
      <w:bookmarkEnd w:id="983"/>
      <w:r w:rsidRPr="000E25B1">
        <w:rPr>
          <w:rFonts w:ascii="Times New Roman" w:hAnsi="Times New Roman" w:cs="Times New Roman"/>
          <w:i w:val="0"/>
          <w:color w:val="auto"/>
          <w:sz w:val="24"/>
          <w:szCs w:val="24"/>
        </w:rPr>
        <w:t xml:space="preserve"> </w:t>
      </w:r>
    </w:p>
    <w:p w:rsidR="006944FF" w:rsidRPr="00067774" w:rsidRDefault="006944FF" w:rsidP="00734C9D">
      <w:pPr>
        <w:pStyle w:val="SemEspaamento"/>
        <w:spacing w:line="360" w:lineRule="auto"/>
        <w:ind w:firstLine="709"/>
        <w:jc w:val="both"/>
        <w:rPr>
          <w:rFonts w:ascii="Times New Roman" w:hAnsi="Times New Roman"/>
          <w:b/>
          <w:sz w:val="24"/>
          <w:szCs w:val="24"/>
        </w:rPr>
      </w:pPr>
    </w:p>
    <w:p w:rsidR="00323467" w:rsidRPr="00067774" w:rsidRDefault="00323467" w:rsidP="00734C9D">
      <w:pPr>
        <w:pStyle w:val="SemEspaamento"/>
        <w:spacing w:line="360" w:lineRule="auto"/>
        <w:ind w:firstLine="709"/>
        <w:jc w:val="both"/>
        <w:rPr>
          <w:rFonts w:ascii="Times New Roman" w:hAnsi="Times New Roman"/>
          <w:b/>
          <w:sz w:val="24"/>
          <w:szCs w:val="24"/>
        </w:rPr>
      </w:pP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usuário deseja cadastrar uma Disciplina.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Administrador e Secretária.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Pré-condição: Usuário validado no sistema, um Turno cadastrado e um Curso.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Principal:</w:t>
      </w:r>
    </w:p>
    <w:p w:rsidR="006944FF" w:rsidRPr="00067774" w:rsidRDefault="006944FF" w:rsidP="00734C9D">
      <w:pPr>
        <w:pStyle w:val="SemEspaamento"/>
        <w:numPr>
          <w:ilvl w:val="0"/>
          <w:numId w:val="48"/>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solicita cadastrar uma Disciplina.</w:t>
      </w:r>
    </w:p>
    <w:p w:rsidR="006944FF" w:rsidRPr="00067774" w:rsidRDefault="006944FF" w:rsidP="00734C9D">
      <w:pPr>
        <w:pStyle w:val="SemEspaamento"/>
        <w:numPr>
          <w:ilvl w:val="0"/>
          <w:numId w:val="48"/>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exibe os campos a serem preenchidos para efetuar o cadastro.</w:t>
      </w:r>
    </w:p>
    <w:p w:rsidR="006944FF" w:rsidRPr="00067774" w:rsidRDefault="006944FF" w:rsidP="00734C9D">
      <w:pPr>
        <w:pStyle w:val="SemEspaamento"/>
        <w:numPr>
          <w:ilvl w:val="0"/>
          <w:numId w:val="48"/>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preenche os dados referentes ao cadastro e clica no botão com sinal de adição. (</w:t>
      </w:r>
      <w:r w:rsidRPr="00067774">
        <w:rPr>
          <w:rFonts w:ascii="Times New Roman" w:hAnsi="Times New Roman"/>
          <w:b/>
          <w:sz w:val="24"/>
          <w:szCs w:val="24"/>
        </w:rPr>
        <w:t>E-1</w:t>
      </w:r>
      <w:r w:rsidRPr="00067774">
        <w:rPr>
          <w:rFonts w:ascii="Times New Roman" w:hAnsi="Times New Roman"/>
          <w:sz w:val="24"/>
          <w:szCs w:val="24"/>
        </w:rPr>
        <w:t>)</w:t>
      </w:r>
    </w:p>
    <w:p w:rsidR="006944FF" w:rsidRPr="00067774" w:rsidRDefault="006944FF" w:rsidP="00734C9D">
      <w:pPr>
        <w:pStyle w:val="SemEspaamento"/>
        <w:numPr>
          <w:ilvl w:val="0"/>
          <w:numId w:val="48"/>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salva as informações e exibe o item cadastrado. (</w:t>
      </w:r>
      <w:r w:rsidRPr="00067774">
        <w:rPr>
          <w:rFonts w:ascii="Times New Roman" w:hAnsi="Times New Roman"/>
          <w:b/>
          <w:sz w:val="24"/>
          <w:szCs w:val="24"/>
        </w:rPr>
        <w:t>E-2</w:t>
      </w:r>
      <w:r w:rsidRPr="00067774">
        <w:rPr>
          <w:rFonts w:ascii="Times New Roman" w:hAnsi="Times New Roman"/>
          <w:sz w:val="24"/>
          <w:szCs w:val="24"/>
        </w:rPr>
        <w:t>)</w:t>
      </w:r>
    </w:p>
    <w:p w:rsidR="006944FF" w:rsidRPr="00067774" w:rsidRDefault="006944FF" w:rsidP="00734C9D">
      <w:pPr>
        <w:pStyle w:val="SemEspaamento"/>
        <w:numPr>
          <w:ilvl w:val="0"/>
          <w:numId w:val="48"/>
        </w:numPr>
        <w:spacing w:line="360" w:lineRule="auto"/>
        <w:ind w:firstLine="709"/>
        <w:jc w:val="both"/>
        <w:rPr>
          <w:rFonts w:ascii="Times New Roman" w:hAnsi="Times New Roman"/>
          <w:sz w:val="24"/>
          <w:szCs w:val="24"/>
        </w:rPr>
      </w:pPr>
      <w:r w:rsidRPr="00067774">
        <w:rPr>
          <w:rFonts w:ascii="Times New Roman" w:hAnsi="Times New Roman"/>
          <w:sz w:val="24"/>
          <w:szCs w:val="24"/>
        </w:rPr>
        <w:t>Fim do caso de uso. (</w:t>
      </w:r>
      <w:r w:rsidRPr="00067774">
        <w:rPr>
          <w:rFonts w:ascii="Times New Roman" w:hAnsi="Times New Roman"/>
          <w:b/>
          <w:sz w:val="24"/>
          <w:szCs w:val="24"/>
        </w:rPr>
        <w:t>E-3</w:t>
      </w:r>
      <w:r w:rsidRPr="00067774">
        <w:rPr>
          <w:rFonts w:ascii="Times New Roman" w:hAnsi="Times New Roman"/>
          <w:sz w:val="24"/>
          <w:szCs w:val="24"/>
        </w:rPr>
        <w:t>)</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Alternativo: Não se aplica.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de Exceção: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E-1)</w:t>
      </w:r>
      <w:proofErr w:type="gramEnd"/>
      <w:r w:rsidRPr="00067774">
        <w:rPr>
          <w:rFonts w:ascii="Times New Roman" w:hAnsi="Times New Roman"/>
          <w:sz w:val="24"/>
          <w:szCs w:val="24"/>
        </w:rPr>
        <w:t xml:space="preserve"> O usuário desiste de cadastrar a Disciplina.</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E-2)</w:t>
      </w:r>
      <w:proofErr w:type="gramEnd"/>
      <w:r w:rsidRPr="00067774">
        <w:rPr>
          <w:rFonts w:ascii="Times New Roman" w:hAnsi="Times New Roman"/>
          <w:sz w:val="24"/>
          <w:szCs w:val="24"/>
        </w:rPr>
        <w:t xml:space="preserve"> O usuário seleciona o item e clica no botão com sinal de subtração.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E-3)</w:t>
      </w:r>
      <w:proofErr w:type="gramEnd"/>
      <w:r w:rsidRPr="00067774">
        <w:rPr>
          <w:rFonts w:ascii="Times New Roman" w:hAnsi="Times New Roman"/>
          <w:sz w:val="24"/>
          <w:szCs w:val="24"/>
        </w:rPr>
        <w:t xml:space="preserve"> O cadastramento é cancelado.</w:t>
      </w:r>
    </w:p>
    <w:p w:rsidR="006944FF" w:rsidRPr="00067774" w:rsidRDefault="006944FF" w:rsidP="00734C9D">
      <w:pPr>
        <w:pStyle w:val="Ttulo4"/>
        <w:numPr>
          <w:ilvl w:val="3"/>
          <w:numId w:val="57"/>
        </w:numPr>
        <w:spacing w:line="360" w:lineRule="auto"/>
        <w:rPr>
          <w:rFonts w:ascii="Times New Roman" w:hAnsi="Times New Roman" w:cs="Times New Roman"/>
          <w:i w:val="0"/>
          <w:color w:val="auto"/>
          <w:sz w:val="24"/>
          <w:szCs w:val="24"/>
        </w:rPr>
      </w:pPr>
      <w:bookmarkStart w:id="984" w:name="_Toc374912050"/>
      <w:r w:rsidRPr="00067774">
        <w:rPr>
          <w:rFonts w:ascii="Times New Roman" w:hAnsi="Times New Roman" w:cs="Times New Roman"/>
          <w:i w:val="0"/>
          <w:color w:val="auto"/>
          <w:sz w:val="24"/>
          <w:szCs w:val="24"/>
        </w:rPr>
        <w:lastRenderedPageBreak/>
        <w:t>CDU 06 – Cadastrar Professor</w:t>
      </w:r>
      <w:bookmarkEnd w:id="984"/>
      <w:r w:rsidRPr="00067774">
        <w:rPr>
          <w:rFonts w:ascii="Times New Roman" w:hAnsi="Times New Roman" w:cs="Times New Roman"/>
          <w:i w:val="0"/>
          <w:color w:val="auto"/>
          <w:sz w:val="24"/>
          <w:szCs w:val="24"/>
        </w:rPr>
        <w:t xml:space="preserve">     </w:t>
      </w:r>
    </w:p>
    <w:p w:rsidR="006944FF" w:rsidRPr="00067774" w:rsidRDefault="006944FF" w:rsidP="00734C9D">
      <w:pPr>
        <w:pStyle w:val="SemEspaamento"/>
        <w:spacing w:line="360" w:lineRule="auto"/>
        <w:ind w:firstLine="709"/>
        <w:jc w:val="both"/>
        <w:rPr>
          <w:rFonts w:ascii="Times New Roman" w:hAnsi="Times New Roman"/>
          <w:sz w:val="24"/>
          <w:szCs w:val="24"/>
        </w:rPr>
      </w:pPr>
    </w:p>
    <w:p w:rsidR="00323467" w:rsidRPr="00067774" w:rsidRDefault="00323467"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o usuário devidamente validado no sistema deseja inserir um Professor</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Administrador e Secretária.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Pré-condição: Usuário validado no sistema e a existência de Turno, Curso, Turma e Disciplina cadastrados.</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Principal:</w:t>
      </w:r>
    </w:p>
    <w:p w:rsidR="006944FF" w:rsidRPr="00067774" w:rsidRDefault="006944FF" w:rsidP="00734C9D">
      <w:pPr>
        <w:pStyle w:val="SemEspaamento"/>
        <w:numPr>
          <w:ilvl w:val="0"/>
          <w:numId w:val="49"/>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solicita cadastrar um Professor.</w:t>
      </w:r>
    </w:p>
    <w:p w:rsidR="006944FF" w:rsidRPr="00067774" w:rsidRDefault="006944FF" w:rsidP="00734C9D">
      <w:pPr>
        <w:pStyle w:val="SemEspaamento"/>
        <w:numPr>
          <w:ilvl w:val="0"/>
          <w:numId w:val="49"/>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exibe os campos a serem preenchidos para efetuar o cadastro.</w:t>
      </w:r>
    </w:p>
    <w:p w:rsidR="006944FF" w:rsidRPr="00067774" w:rsidRDefault="006944FF" w:rsidP="00734C9D">
      <w:pPr>
        <w:pStyle w:val="SemEspaamento"/>
        <w:numPr>
          <w:ilvl w:val="0"/>
          <w:numId w:val="49"/>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preenche os dados referentes ao cadastro. (</w:t>
      </w:r>
      <w:r w:rsidRPr="00067774">
        <w:rPr>
          <w:rFonts w:ascii="Times New Roman" w:hAnsi="Times New Roman"/>
          <w:b/>
          <w:sz w:val="24"/>
          <w:szCs w:val="24"/>
        </w:rPr>
        <w:t>E-1</w:t>
      </w:r>
      <w:r w:rsidRPr="00067774">
        <w:rPr>
          <w:rFonts w:ascii="Times New Roman" w:hAnsi="Times New Roman"/>
          <w:sz w:val="24"/>
          <w:szCs w:val="24"/>
        </w:rPr>
        <w:t xml:space="preserve">) </w:t>
      </w:r>
    </w:p>
    <w:p w:rsidR="006944FF" w:rsidRPr="00067774" w:rsidRDefault="006944FF" w:rsidP="00734C9D">
      <w:pPr>
        <w:pStyle w:val="SemEspaamento"/>
        <w:numPr>
          <w:ilvl w:val="0"/>
          <w:numId w:val="49"/>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salva as informações automaticamente. (</w:t>
      </w:r>
      <w:r w:rsidRPr="00067774">
        <w:rPr>
          <w:rFonts w:ascii="Times New Roman" w:hAnsi="Times New Roman"/>
          <w:b/>
          <w:sz w:val="24"/>
          <w:szCs w:val="24"/>
        </w:rPr>
        <w:t>E-2</w:t>
      </w:r>
      <w:r w:rsidRPr="00067774">
        <w:rPr>
          <w:rFonts w:ascii="Times New Roman" w:hAnsi="Times New Roman"/>
          <w:sz w:val="24"/>
          <w:szCs w:val="24"/>
        </w:rPr>
        <w:t>)</w:t>
      </w:r>
    </w:p>
    <w:p w:rsidR="006944FF" w:rsidRPr="00067774" w:rsidRDefault="006944FF" w:rsidP="00734C9D">
      <w:pPr>
        <w:pStyle w:val="SemEspaamento"/>
        <w:numPr>
          <w:ilvl w:val="0"/>
          <w:numId w:val="49"/>
        </w:numPr>
        <w:spacing w:line="360" w:lineRule="auto"/>
        <w:ind w:firstLine="709"/>
        <w:jc w:val="both"/>
        <w:rPr>
          <w:rFonts w:ascii="Times New Roman" w:hAnsi="Times New Roman"/>
          <w:sz w:val="24"/>
          <w:szCs w:val="24"/>
        </w:rPr>
      </w:pPr>
      <w:r w:rsidRPr="00067774">
        <w:rPr>
          <w:rFonts w:ascii="Times New Roman" w:hAnsi="Times New Roman"/>
          <w:sz w:val="24"/>
          <w:szCs w:val="24"/>
        </w:rPr>
        <w:t>Fim do caso de uso.</w:t>
      </w:r>
      <w:r w:rsidR="00495EFD" w:rsidRPr="00067774">
        <w:rPr>
          <w:rFonts w:ascii="Times New Roman" w:hAnsi="Times New Roman"/>
          <w:sz w:val="24"/>
          <w:szCs w:val="24"/>
        </w:rPr>
        <w:t xml:space="preserve"> </w:t>
      </w:r>
      <w:r w:rsidRPr="00067774">
        <w:rPr>
          <w:rFonts w:ascii="Times New Roman" w:hAnsi="Times New Roman"/>
          <w:sz w:val="24"/>
          <w:szCs w:val="24"/>
        </w:rPr>
        <w:t>(</w:t>
      </w:r>
      <w:r w:rsidRPr="00067774">
        <w:rPr>
          <w:rFonts w:ascii="Times New Roman" w:hAnsi="Times New Roman"/>
          <w:b/>
          <w:sz w:val="24"/>
          <w:szCs w:val="24"/>
        </w:rPr>
        <w:t>E-3</w:t>
      </w:r>
      <w:r w:rsidRPr="00067774">
        <w:rPr>
          <w:rFonts w:ascii="Times New Roman" w:hAnsi="Times New Roman"/>
          <w:sz w:val="24"/>
          <w:szCs w:val="24"/>
        </w:rPr>
        <w:t>)</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Alternativo: Não se aplica.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de Exceção: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E-1)</w:t>
      </w:r>
      <w:proofErr w:type="gramEnd"/>
      <w:r w:rsidRPr="00067774">
        <w:rPr>
          <w:rFonts w:ascii="Times New Roman" w:hAnsi="Times New Roman"/>
          <w:sz w:val="24"/>
          <w:szCs w:val="24"/>
        </w:rPr>
        <w:t xml:space="preserve"> O usuário desiste de cadastrar o Professor.</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E-2)</w:t>
      </w:r>
      <w:proofErr w:type="gramEnd"/>
      <w:r w:rsidRPr="00067774">
        <w:rPr>
          <w:rFonts w:ascii="Times New Roman" w:hAnsi="Times New Roman"/>
          <w:sz w:val="24"/>
          <w:szCs w:val="24"/>
        </w:rPr>
        <w:t xml:space="preserve"> O usuário seleciona o Professor clica no botão com sinal de subtração.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E-3)</w:t>
      </w:r>
      <w:proofErr w:type="gramEnd"/>
      <w:r w:rsidRPr="00067774">
        <w:rPr>
          <w:rFonts w:ascii="Times New Roman" w:hAnsi="Times New Roman"/>
          <w:sz w:val="24"/>
          <w:szCs w:val="24"/>
        </w:rPr>
        <w:t xml:space="preserve"> O cadastramento é cancelado.</w:t>
      </w:r>
    </w:p>
    <w:p w:rsidR="006944FF" w:rsidRPr="00067774" w:rsidRDefault="006944FF" w:rsidP="00734C9D">
      <w:pPr>
        <w:pStyle w:val="SemEspaamento"/>
        <w:spacing w:line="360" w:lineRule="auto"/>
        <w:ind w:firstLine="709"/>
        <w:jc w:val="both"/>
        <w:rPr>
          <w:rFonts w:ascii="Times New Roman" w:hAnsi="Times New Roman"/>
          <w:sz w:val="24"/>
          <w:szCs w:val="24"/>
        </w:rPr>
      </w:pPr>
    </w:p>
    <w:p w:rsidR="009D1EF5" w:rsidRPr="00067774" w:rsidRDefault="009D1EF5" w:rsidP="00734C9D">
      <w:pPr>
        <w:spacing w:after="0" w:line="360" w:lineRule="auto"/>
        <w:rPr>
          <w:rFonts w:ascii="Times New Roman" w:hAnsi="Times New Roman"/>
          <w:b/>
          <w:sz w:val="24"/>
          <w:szCs w:val="24"/>
        </w:rPr>
      </w:pPr>
    </w:p>
    <w:p w:rsidR="006944FF" w:rsidRPr="00067774" w:rsidRDefault="006944FF" w:rsidP="00734C9D">
      <w:pPr>
        <w:pStyle w:val="Ttulo4"/>
        <w:numPr>
          <w:ilvl w:val="3"/>
          <w:numId w:val="57"/>
        </w:numPr>
        <w:spacing w:line="360" w:lineRule="auto"/>
        <w:rPr>
          <w:rFonts w:ascii="Times New Roman" w:hAnsi="Times New Roman" w:cs="Times New Roman"/>
          <w:i w:val="0"/>
          <w:color w:val="auto"/>
          <w:sz w:val="24"/>
          <w:szCs w:val="24"/>
        </w:rPr>
      </w:pPr>
      <w:bookmarkStart w:id="985" w:name="_Toc374912051"/>
      <w:r w:rsidRPr="00067774">
        <w:rPr>
          <w:rFonts w:ascii="Times New Roman" w:hAnsi="Times New Roman" w:cs="Times New Roman"/>
          <w:i w:val="0"/>
          <w:color w:val="auto"/>
          <w:sz w:val="24"/>
          <w:szCs w:val="24"/>
        </w:rPr>
        <w:t>CDU 07</w:t>
      </w:r>
      <w:r w:rsidR="009D1EF5" w:rsidRPr="00067774">
        <w:rPr>
          <w:rFonts w:ascii="Times New Roman" w:hAnsi="Times New Roman" w:cs="Times New Roman"/>
          <w:i w:val="0"/>
          <w:color w:val="auto"/>
          <w:sz w:val="24"/>
          <w:szCs w:val="24"/>
        </w:rPr>
        <w:t xml:space="preserve"> </w:t>
      </w:r>
      <w:r w:rsidRPr="00067774">
        <w:rPr>
          <w:rFonts w:ascii="Times New Roman" w:hAnsi="Times New Roman" w:cs="Times New Roman"/>
          <w:i w:val="0"/>
          <w:color w:val="auto"/>
          <w:sz w:val="24"/>
          <w:szCs w:val="24"/>
        </w:rPr>
        <w:t>– Alterar Cadastro de Professor</w:t>
      </w:r>
      <w:bookmarkEnd w:id="985"/>
    </w:p>
    <w:p w:rsidR="006944FF" w:rsidRPr="00067774" w:rsidRDefault="006944FF" w:rsidP="00734C9D">
      <w:pPr>
        <w:pStyle w:val="SemEspaamento"/>
        <w:spacing w:line="360" w:lineRule="auto"/>
        <w:ind w:firstLine="709"/>
        <w:jc w:val="both"/>
        <w:rPr>
          <w:rFonts w:ascii="Times New Roman" w:hAnsi="Times New Roman"/>
          <w:sz w:val="24"/>
          <w:szCs w:val="24"/>
        </w:rPr>
      </w:pPr>
    </w:p>
    <w:p w:rsidR="00EB1B94" w:rsidRPr="00067774" w:rsidRDefault="00EB1B94"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usuário deseja alterar os dados de um Professor que já se encontra cadastrado no sistema.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Administrador.</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Pré-condição: Usuário validado no sistema e um cadastro de professor existente.</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Principal:</w:t>
      </w:r>
    </w:p>
    <w:p w:rsidR="006944FF" w:rsidRPr="00067774" w:rsidRDefault="006944FF" w:rsidP="00734C9D">
      <w:pPr>
        <w:pStyle w:val="SemEspaamento"/>
        <w:numPr>
          <w:ilvl w:val="0"/>
          <w:numId w:val="50"/>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solicita uma busca através do nome.</w:t>
      </w:r>
    </w:p>
    <w:p w:rsidR="006944FF" w:rsidRPr="00067774" w:rsidRDefault="006944FF" w:rsidP="00734C9D">
      <w:pPr>
        <w:pStyle w:val="SemEspaamento"/>
        <w:numPr>
          <w:ilvl w:val="0"/>
          <w:numId w:val="50"/>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apresenta o nome solicitado</w:t>
      </w:r>
    </w:p>
    <w:p w:rsidR="006944FF" w:rsidRPr="00067774" w:rsidRDefault="006944FF" w:rsidP="00734C9D">
      <w:pPr>
        <w:pStyle w:val="SemEspaamento"/>
        <w:numPr>
          <w:ilvl w:val="0"/>
          <w:numId w:val="50"/>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seleciona o nome e clica no botão com sinal de subtração.</w:t>
      </w:r>
    </w:p>
    <w:p w:rsidR="006944FF" w:rsidRPr="00067774" w:rsidRDefault="006944FF" w:rsidP="00734C9D">
      <w:pPr>
        <w:pStyle w:val="SemEspaamento"/>
        <w:numPr>
          <w:ilvl w:val="0"/>
          <w:numId w:val="50"/>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insere os novos dados.</w:t>
      </w:r>
    </w:p>
    <w:p w:rsidR="006944FF" w:rsidRPr="00067774" w:rsidRDefault="006944FF" w:rsidP="00734C9D">
      <w:pPr>
        <w:pStyle w:val="SemEspaamento"/>
        <w:numPr>
          <w:ilvl w:val="0"/>
          <w:numId w:val="50"/>
        </w:numPr>
        <w:spacing w:line="360" w:lineRule="auto"/>
        <w:ind w:firstLine="709"/>
        <w:jc w:val="both"/>
        <w:rPr>
          <w:rFonts w:ascii="Times New Roman" w:hAnsi="Times New Roman"/>
          <w:sz w:val="24"/>
          <w:szCs w:val="24"/>
        </w:rPr>
      </w:pPr>
      <w:r w:rsidRPr="00067774">
        <w:rPr>
          <w:rFonts w:ascii="Times New Roman" w:hAnsi="Times New Roman"/>
          <w:sz w:val="24"/>
          <w:szCs w:val="24"/>
        </w:rPr>
        <w:lastRenderedPageBreak/>
        <w:t>O sistema salva a alteração.</w:t>
      </w:r>
    </w:p>
    <w:p w:rsidR="006944FF" w:rsidRPr="00067774" w:rsidRDefault="006944FF" w:rsidP="00734C9D">
      <w:pPr>
        <w:pStyle w:val="SemEspaamento"/>
        <w:numPr>
          <w:ilvl w:val="0"/>
          <w:numId w:val="50"/>
        </w:numPr>
        <w:spacing w:line="360" w:lineRule="auto"/>
        <w:ind w:firstLine="709"/>
        <w:jc w:val="both"/>
        <w:rPr>
          <w:rFonts w:ascii="Times New Roman" w:hAnsi="Times New Roman"/>
          <w:sz w:val="24"/>
          <w:szCs w:val="24"/>
        </w:rPr>
      </w:pPr>
      <w:r w:rsidRPr="00067774">
        <w:rPr>
          <w:rFonts w:ascii="Times New Roman" w:hAnsi="Times New Roman"/>
          <w:sz w:val="24"/>
          <w:szCs w:val="24"/>
        </w:rPr>
        <w:t>Fim do caso de uso.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Alternativo: Não se aplica.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de Exceção: Não se aplica.</w:t>
      </w:r>
    </w:p>
    <w:p w:rsidR="006944FF" w:rsidRPr="00067774" w:rsidRDefault="006944FF" w:rsidP="00734C9D">
      <w:pPr>
        <w:pStyle w:val="SemEspaamento"/>
        <w:spacing w:line="360" w:lineRule="auto"/>
        <w:ind w:firstLine="709"/>
        <w:jc w:val="both"/>
        <w:rPr>
          <w:rFonts w:ascii="Times New Roman" w:hAnsi="Times New Roman"/>
          <w:sz w:val="24"/>
          <w:szCs w:val="24"/>
        </w:rPr>
      </w:pPr>
    </w:p>
    <w:p w:rsidR="00EB1B94" w:rsidRPr="00067774" w:rsidRDefault="00EB1B94"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Ttulo4"/>
        <w:numPr>
          <w:ilvl w:val="3"/>
          <w:numId w:val="57"/>
        </w:numPr>
        <w:spacing w:line="360" w:lineRule="auto"/>
        <w:rPr>
          <w:rFonts w:ascii="Times New Roman" w:hAnsi="Times New Roman" w:cs="Times New Roman"/>
          <w:i w:val="0"/>
          <w:color w:val="auto"/>
          <w:sz w:val="24"/>
          <w:szCs w:val="24"/>
        </w:rPr>
      </w:pPr>
      <w:bookmarkStart w:id="986" w:name="_Toc374912052"/>
      <w:r w:rsidRPr="00067774">
        <w:rPr>
          <w:rFonts w:ascii="Times New Roman" w:hAnsi="Times New Roman" w:cs="Times New Roman"/>
          <w:i w:val="0"/>
          <w:color w:val="auto"/>
          <w:sz w:val="24"/>
          <w:szCs w:val="24"/>
        </w:rPr>
        <w:t>CDU 08 – Alterar Cadastro de Curso</w:t>
      </w:r>
      <w:bookmarkEnd w:id="986"/>
    </w:p>
    <w:p w:rsidR="006944FF" w:rsidRPr="00067774" w:rsidRDefault="006944FF" w:rsidP="00734C9D">
      <w:pPr>
        <w:pStyle w:val="SemEspaamento"/>
        <w:spacing w:line="360" w:lineRule="auto"/>
        <w:ind w:firstLine="709"/>
        <w:jc w:val="both"/>
        <w:rPr>
          <w:rFonts w:ascii="Times New Roman" w:hAnsi="Times New Roman"/>
          <w:sz w:val="24"/>
          <w:szCs w:val="24"/>
        </w:rPr>
      </w:pPr>
    </w:p>
    <w:p w:rsidR="00EB1B94" w:rsidRPr="00067774" w:rsidRDefault="00EB1B94"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usuário deseja alterar os dados de um Curso que já se encontra cadastrado.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Administrador.</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Pré-condição: Usuário cadastrado no sistema e um cadastro de Curso existente</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Principal:</w:t>
      </w:r>
    </w:p>
    <w:p w:rsidR="006944FF" w:rsidRPr="00067774" w:rsidRDefault="006944FF" w:rsidP="00734C9D">
      <w:pPr>
        <w:pStyle w:val="SemEspaamento"/>
        <w:numPr>
          <w:ilvl w:val="0"/>
          <w:numId w:val="51"/>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solicita a busca através do nome do Curso.</w:t>
      </w:r>
    </w:p>
    <w:p w:rsidR="006944FF" w:rsidRPr="00067774" w:rsidRDefault="006944FF" w:rsidP="00734C9D">
      <w:pPr>
        <w:pStyle w:val="SemEspaamento"/>
        <w:numPr>
          <w:ilvl w:val="0"/>
          <w:numId w:val="51"/>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informa as alterações do Curso.</w:t>
      </w:r>
    </w:p>
    <w:p w:rsidR="006944FF" w:rsidRPr="00067774" w:rsidRDefault="006944FF" w:rsidP="00734C9D">
      <w:pPr>
        <w:pStyle w:val="SemEspaamento"/>
        <w:numPr>
          <w:ilvl w:val="0"/>
          <w:numId w:val="51"/>
        </w:numPr>
        <w:spacing w:line="360" w:lineRule="auto"/>
        <w:ind w:firstLine="709"/>
        <w:jc w:val="both"/>
        <w:rPr>
          <w:rFonts w:ascii="Times New Roman" w:hAnsi="Times New Roman"/>
          <w:sz w:val="24"/>
          <w:szCs w:val="24"/>
        </w:rPr>
      </w:pPr>
      <w:r w:rsidRPr="00067774">
        <w:rPr>
          <w:rFonts w:ascii="Times New Roman" w:hAnsi="Times New Roman"/>
          <w:sz w:val="24"/>
          <w:szCs w:val="24"/>
        </w:rPr>
        <w:t>O sistema salva a informação automaticamente.</w:t>
      </w:r>
    </w:p>
    <w:p w:rsidR="006944FF" w:rsidRPr="00067774" w:rsidRDefault="006944FF" w:rsidP="00734C9D">
      <w:pPr>
        <w:pStyle w:val="SemEspaamento"/>
        <w:numPr>
          <w:ilvl w:val="0"/>
          <w:numId w:val="51"/>
        </w:numPr>
        <w:spacing w:line="360" w:lineRule="auto"/>
        <w:ind w:firstLine="709"/>
        <w:jc w:val="both"/>
        <w:rPr>
          <w:rFonts w:ascii="Times New Roman" w:hAnsi="Times New Roman"/>
          <w:sz w:val="24"/>
          <w:szCs w:val="24"/>
        </w:rPr>
      </w:pPr>
      <w:r w:rsidRPr="00067774">
        <w:rPr>
          <w:rFonts w:ascii="Times New Roman" w:hAnsi="Times New Roman"/>
          <w:sz w:val="24"/>
          <w:szCs w:val="24"/>
        </w:rPr>
        <w:t>Fim do caso de uso.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Alternativo: Não se aplica.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de exceção: Não se aplica.</w:t>
      </w:r>
    </w:p>
    <w:p w:rsidR="006944FF" w:rsidRPr="00067774" w:rsidRDefault="006944FF" w:rsidP="00734C9D">
      <w:pPr>
        <w:pStyle w:val="SemEspaamento"/>
        <w:spacing w:line="360" w:lineRule="auto"/>
        <w:ind w:firstLine="709"/>
        <w:jc w:val="both"/>
        <w:rPr>
          <w:rFonts w:ascii="Times New Roman" w:hAnsi="Times New Roman"/>
          <w:sz w:val="24"/>
          <w:szCs w:val="24"/>
        </w:rPr>
      </w:pPr>
    </w:p>
    <w:p w:rsidR="00EB1B94" w:rsidRPr="00067774" w:rsidRDefault="00EB1B94"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Ttulo4"/>
        <w:numPr>
          <w:ilvl w:val="3"/>
          <w:numId w:val="57"/>
        </w:numPr>
        <w:spacing w:line="360" w:lineRule="auto"/>
        <w:rPr>
          <w:rFonts w:ascii="Times New Roman" w:hAnsi="Times New Roman" w:cs="Times New Roman"/>
          <w:i w:val="0"/>
          <w:color w:val="auto"/>
          <w:sz w:val="24"/>
          <w:szCs w:val="24"/>
        </w:rPr>
      </w:pPr>
      <w:bookmarkStart w:id="987" w:name="_Toc374912053"/>
      <w:r w:rsidRPr="00067774">
        <w:rPr>
          <w:rFonts w:ascii="Times New Roman" w:hAnsi="Times New Roman" w:cs="Times New Roman"/>
          <w:i w:val="0"/>
          <w:color w:val="auto"/>
          <w:sz w:val="24"/>
          <w:szCs w:val="24"/>
        </w:rPr>
        <w:t>CDU 09 - Gerar Grade</w:t>
      </w:r>
      <w:bookmarkEnd w:id="987"/>
    </w:p>
    <w:p w:rsidR="006944FF" w:rsidRPr="00067774" w:rsidRDefault="006944FF" w:rsidP="00734C9D">
      <w:pPr>
        <w:pStyle w:val="SemEspaamento"/>
        <w:spacing w:line="360" w:lineRule="auto"/>
        <w:ind w:firstLine="709"/>
        <w:jc w:val="both"/>
        <w:rPr>
          <w:rFonts w:ascii="Times New Roman" w:hAnsi="Times New Roman"/>
          <w:sz w:val="24"/>
          <w:szCs w:val="24"/>
        </w:rPr>
      </w:pPr>
    </w:p>
    <w:p w:rsidR="00EB1B94" w:rsidRPr="00067774" w:rsidRDefault="00EB1B94"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o usuário deseja gerar uma grade de horário.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Administrador e Secretária.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Pré-condição: Usuário validado no sistema e a existência de ao menos um Turno, um Curso, uma Turma, uma Disciplina e um professor.</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Principal:</w:t>
      </w:r>
    </w:p>
    <w:p w:rsidR="006944FF" w:rsidRPr="00067774" w:rsidRDefault="006944FF" w:rsidP="00734C9D">
      <w:pPr>
        <w:pStyle w:val="SemEspaamento"/>
        <w:numPr>
          <w:ilvl w:val="0"/>
          <w:numId w:val="52"/>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seleciona todos os itens necessários para gerar a grade. (</w:t>
      </w:r>
      <w:r w:rsidRPr="00067774">
        <w:rPr>
          <w:rFonts w:ascii="Times New Roman" w:hAnsi="Times New Roman"/>
          <w:b/>
          <w:sz w:val="24"/>
          <w:szCs w:val="24"/>
        </w:rPr>
        <w:t>E-1</w:t>
      </w:r>
      <w:r w:rsidRPr="00067774">
        <w:rPr>
          <w:rFonts w:ascii="Times New Roman" w:hAnsi="Times New Roman"/>
          <w:sz w:val="24"/>
          <w:szCs w:val="24"/>
        </w:rPr>
        <w:t>).</w:t>
      </w:r>
    </w:p>
    <w:p w:rsidR="006944FF" w:rsidRPr="00067774" w:rsidRDefault="006944FF" w:rsidP="00734C9D">
      <w:pPr>
        <w:pStyle w:val="SemEspaamento"/>
        <w:numPr>
          <w:ilvl w:val="0"/>
          <w:numId w:val="52"/>
        </w:numPr>
        <w:spacing w:line="360" w:lineRule="auto"/>
        <w:ind w:firstLine="709"/>
        <w:jc w:val="both"/>
        <w:rPr>
          <w:rFonts w:ascii="Times New Roman" w:hAnsi="Times New Roman"/>
          <w:sz w:val="24"/>
          <w:szCs w:val="24"/>
        </w:rPr>
      </w:pPr>
      <w:r w:rsidRPr="00067774">
        <w:rPr>
          <w:rFonts w:ascii="Times New Roman" w:hAnsi="Times New Roman"/>
          <w:sz w:val="24"/>
          <w:szCs w:val="24"/>
        </w:rPr>
        <w:t>O usuário clica no botão “Gerar Grade”. (</w:t>
      </w:r>
      <w:r w:rsidRPr="00067774">
        <w:rPr>
          <w:rFonts w:ascii="Times New Roman" w:hAnsi="Times New Roman"/>
          <w:b/>
          <w:sz w:val="24"/>
          <w:szCs w:val="24"/>
        </w:rPr>
        <w:t>E-2</w:t>
      </w:r>
      <w:r w:rsidRPr="00067774">
        <w:rPr>
          <w:rFonts w:ascii="Times New Roman" w:hAnsi="Times New Roman"/>
          <w:sz w:val="24"/>
          <w:szCs w:val="24"/>
        </w:rPr>
        <w:t>)</w:t>
      </w:r>
    </w:p>
    <w:p w:rsidR="006944FF" w:rsidRPr="00067774" w:rsidRDefault="006944FF" w:rsidP="00734C9D">
      <w:pPr>
        <w:pStyle w:val="SemEspaamento"/>
        <w:numPr>
          <w:ilvl w:val="0"/>
          <w:numId w:val="52"/>
        </w:numPr>
        <w:spacing w:line="360" w:lineRule="auto"/>
        <w:ind w:firstLine="709"/>
        <w:jc w:val="both"/>
        <w:rPr>
          <w:rFonts w:ascii="Times New Roman" w:hAnsi="Times New Roman"/>
          <w:sz w:val="24"/>
          <w:szCs w:val="24"/>
        </w:rPr>
      </w:pPr>
      <w:r w:rsidRPr="00067774">
        <w:rPr>
          <w:rFonts w:ascii="Times New Roman" w:hAnsi="Times New Roman"/>
          <w:sz w:val="24"/>
          <w:szCs w:val="24"/>
        </w:rPr>
        <w:lastRenderedPageBreak/>
        <w:t>O sistema apresenta a tela com a grade gerada.</w:t>
      </w:r>
    </w:p>
    <w:p w:rsidR="006944FF" w:rsidRPr="00067774" w:rsidRDefault="006944FF" w:rsidP="00734C9D">
      <w:pPr>
        <w:pStyle w:val="SemEspaamento"/>
        <w:numPr>
          <w:ilvl w:val="0"/>
          <w:numId w:val="52"/>
        </w:numPr>
        <w:spacing w:line="360" w:lineRule="auto"/>
        <w:ind w:firstLine="709"/>
        <w:jc w:val="both"/>
        <w:rPr>
          <w:rFonts w:ascii="Times New Roman" w:hAnsi="Times New Roman"/>
          <w:sz w:val="24"/>
          <w:szCs w:val="24"/>
        </w:rPr>
      </w:pPr>
      <w:r w:rsidRPr="00067774">
        <w:rPr>
          <w:rFonts w:ascii="Times New Roman" w:hAnsi="Times New Roman"/>
          <w:sz w:val="24"/>
          <w:szCs w:val="24"/>
        </w:rPr>
        <w:t>Fim do caso de uso.</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Alternativo: Não se aplica.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Fluxo de Exceção:</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E-1)</w:t>
      </w:r>
      <w:proofErr w:type="gramEnd"/>
      <w:r w:rsidRPr="00067774">
        <w:rPr>
          <w:rFonts w:ascii="Times New Roman" w:hAnsi="Times New Roman"/>
          <w:sz w:val="24"/>
          <w:szCs w:val="24"/>
        </w:rPr>
        <w:t xml:space="preserve"> O usuário não inseriu todos os dados necessários.</w:t>
      </w:r>
    </w:p>
    <w:p w:rsidR="006944FF" w:rsidRPr="00067774" w:rsidRDefault="006944FF" w:rsidP="00734C9D">
      <w:pPr>
        <w:pStyle w:val="SemEspaamento"/>
        <w:spacing w:line="360" w:lineRule="auto"/>
        <w:ind w:left="708" w:firstLine="709"/>
        <w:jc w:val="both"/>
        <w:rPr>
          <w:rFonts w:ascii="Times New Roman" w:hAnsi="Times New Roman"/>
          <w:sz w:val="24"/>
          <w:szCs w:val="24"/>
        </w:rPr>
      </w:pPr>
      <w:proofErr w:type="gramStart"/>
      <w:r w:rsidRPr="00067774">
        <w:rPr>
          <w:rFonts w:ascii="Times New Roman" w:hAnsi="Times New Roman"/>
          <w:sz w:val="24"/>
          <w:szCs w:val="24"/>
        </w:rPr>
        <w:t>E-2)</w:t>
      </w:r>
      <w:proofErr w:type="gramEnd"/>
      <w:r w:rsidRPr="00067774">
        <w:rPr>
          <w:rFonts w:ascii="Times New Roman" w:hAnsi="Times New Roman"/>
          <w:sz w:val="24"/>
          <w:szCs w:val="24"/>
        </w:rPr>
        <w:t xml:space="preserve"> O sistema não gera a grade.</w:t>
      </w:r>
    </w:p>
    <w:p w:rsidR="006944FF" w:rsidRPr="00067774" w:rsidRDefault="006944FF" w:rsidP="00734C9D">
      <w:pPr>
        <w:pStyle w:val="SemEspaamento"/>
        <w:spacing w:line="360" w:lineRule="auto"/>
        <w:ind w:firstLine="709"/>
        <w:jc w:val="both"/>
        <w:rPr>
          <w:rFonts w:ascii="Times New Roman" w:hAnsi="Times New Roman"/>
          <w:sz w:val="24"/>
          <w:szCs w:val="24"/>
        </w:rPr>
      </w:pPr>
    </w:p>
    <w:p w:rsidR="00067774" w:rsidRPr="00067774" w:rsidRDefault="00067774" w:rsidP="00734C9D">
      <w:pPr>
        <w:pStyle w:val="SemEspaamento"/>
        <w:spacing w:line="360" w:lineRule="auto"/>
        <w:ind w:firstLine="709"/>
        <w:jc w:val="both"/>
        <w:rPr>
          <w:rFonts w:ascii="Times New Roman" w:hAnsi="Times New Roman"/>
          <w:sz w:val="24"/>
          <w:szCs w:val="24"/>
        </w:rPr>
      </w:pPr>
    </w:p>
    <w:p w:rsidR="006944FF" w:rsidRPr="00067774" w:rsidRDefault="006944FF" w:rsidP="00734C9D">
      <w:pPr>
        <w:pStyle w:val="Ttulo4"/>
        <w:numPr>
          <w:ilvl w:val="3"/>
          <w:numId w:val="57"/>
        </w:numPr>
        <w:tabs>
          <w:tab w:val="left" w:pos="709"/>
          <w:tab w:val="left" w:pos="851"/>
        </w:tabs>
        <w:spacing w:line="360" w:lineRule="auto"/>
        <w:rPr>
          <w:rFonts w:ascii="Times New Roman" w:hAnsi="Times New Roman" w:cs="Times New Roman"/>
          <w:i w:val="0"/>
          <w:color w:val="auto"/>
          <w:sz w:val="24"/>
          <w:szCs w:val="24"/>
        </w:rPr>
      </w:pPr>
      <w:bookmarkStart w:id="988" w:name="_Toc374912054"/>
      <w:r w:rsidRPr="00067774">
        <w:rPr>
          <w:rFonts w:ascii="Times New Roman" w:hAnsi="Times New Roman" w:cs="Times New Roman"/>
          <w:i w:val="0"/>
          <w:color w:val="auto"/>
          <w:sz w:val="24"/>
          <w:szCs w:val="24"/>
        </w:rPr>
        <w:t>CDU 10 – Visualizar Grade</w:t>
      </w:r>
      <w:bookmarkEnd w:id="988"/>
    </w:p>
    <w:p w:rsidR="006944FF" w:rsidRPr="00067774" w:rsidRDefault="006944FF" w:rsidP="00734C9D">
      <w:pPr>
        <w:pStyle w:val="SemEspaamento"/>
        <w:spacing w:line="360" w:lineRule="auto"/>
        <w:ind w:firstLine="709"/>
        <w:jc w:val="both"/>
        <w:rPr>
          <w:rFonts w:ascii="Times New Roman" w:hAnsi="Times New Roman"/>
          <w:b/>
          <w:sz w:val="24"/>
          <w:szCs w:val="24"/>
        </w:rPr>
      </w:pPr>
    </w:p>
    <w:p w:rsidR="00EB1B94" w:rsidRPr="00067774" w:rsidRDefault="00EB1B94" w:rsidP="00734C9D">
      <w:pPr>
        <w:pStyle w:val="SemEspaamento"/>
        <w:spacing w:line="360" w:lineRule="auto"/>
        <w:ind w:firstLine="709"/>
        <w:jc w:val="both"/>
        <w:rPr>
          <w:rFonts w:ascii="Times New Roman" w:hAnsi="Times New Roman"/>
          <w:b/>
          <w:sz w:val="24"/>
          <w:szCs w:val="24"/>
        </w:rPr>
      </w:pP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Este caso de uso inicia-se quando usuário deseja visualizar uma grade já elaborada.</w:t>
      </w:r>
    </w:p>
    <w:p w:rsidR="006944FF" w:rsidRPr="00067774" w:rsidRDefault="006944FF" w:rsidP="00734C9D">
      <w:pPr>
        <w:pStyle w:val="SemEspaamento"/>
        <w:spacing w:line="360" w:lineRule="auto"/>
        <w:ind w:firstLine="709"/>
        <w:jc w:val="both"/>
        <w:rPr>
          <w:rFonts w:ascii="Times New Roman" w:hAnsi="Times New Roman"/>
          <w:sz w:val="24"/>
          <w:szCs w:val="24"/>
        </w:rPr>
      </w:pPr>
      <w:r w:rsidRPr="00067774">
        <w:rPr>
          <w:rFonts w:ascii="Times New Roman" w:hAnsi="Times New Roman"/>
          <w:sz w:val="24"/>
          <w:szCs w:val="24"/>
        </w:rPr>
        <w:t>Atores: Administrador e Secretária.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Pré-condição: Usuário validado no sistema e ao menos uma grade gerada.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Fluxo Principal:</w:t>
      </w:r>
    </w:p>
    <w:p w:rsidR="006944FF" w:rsidRPr="00864FA3" w:rsidRDefault="006944FF" w:rsidP="00734C9D">
      <w:pPr>
        <w:pStyle w:val="SemEspaamento"/>
        <w:numPr>
          <w:ilvl w:val="0"/>
          <w:numId w:val="53"/>
        </w:numPr>
        <w:spacing w:line="360" w:lineRule="auto"/>
        <w:ind w:firstLine="709"/>
        <w:jc w:val="both"/>
        <w:rPr>
          <w:rFonts w:ascii="Times New Roman" w:hAnsi="Times New Roman"/>
          <w:sz w:val="24"/>
          <w:szCs w:val="24"/>
        </w:rPr>
      </w:pPr>
      <w:r w:rsidRPr="00864FA3">
        <w:rPr>
          <w:rFonts w:ascii="Times New Roman" w:hAnsi="Times New Roman"/>
          <w:sz w:val="24"/>
          <w:szCs w:val="24"/>
        </w:rPr>
        <w:t>O usuário clica em “Visualizar Grade”. (</w:t>
      </w:r>
      <w:r w:rsidRPr="00864FA3">
        <w:rPr>
          <w:rFonts w:ascii="Times New Roman" w:hAnsi="Times New Roman"/>
          <w:b/>
          <w:sz w:val="24"/>
          <w:szCs w:val="24"/>
        </w:rPr>
        <w:t>E-1</w:t>
      </w:r>
      <w:r w:rsidRPr="00864FA3">
        <w:rPr>
          <w:rFonts w:ascii="Times New Roman" w:hAnsi="Times New Roman"/>
          <w:sz w:val="24"/>
          <w:szCs w:val="24"/>
        </w:rPr>
        <w:t>)</w:t>
      </w:r>
    </w:p>
    <w:p w:rsidR="006944FF" w:rsidRPr="00864FA3" w:rsidRDefault="006944FF" w:rsidP="00734C9D">
      <w:pPr>
        <w:pStyle w:val="SemEspaamento"/>
        <w:numPr>
          <w:ilvl w:val="0"/>
          <w:numId w:val="53"/>
        </w:numPr>
        <w:spacing w:line="360" w:lineRule="auto"/>
        <w:ind w:firstLine="709"/>
        <w:jc w:val="both"/>
        <w:rPr>
          <w:rFonts w:ascii="Times New Roman" w:hAnsi="Times New Roman"/>
          <w:sz w:val="24"/>
          <w:szCs w:val="24"/>
        </w:rPr>
      </w:pPr>
      <w:r w:rsidRPr="00864FA3">
        <w:rPr>
          <w:rFonts w:ascii="Times New Roman" w:hAnsi="Times New Roman"/>
          <w:sz w:val="24"/>
          <w:szCs w:val="24"/>
        </w:rPr>
        <w:t>O sistema apresenta a(s) grade(s) existente(s</w:t>
      </w:r>
      <w:r w:rsidR="00495EFD" w:rsidRPr="00864FA3">
        <w:rPr>
          <w:rFonts w:ascii="Times New Roman" w:hAnsi="Times New Roman"/>
          <w:sz w:val="24"/>
          <w:szCs w:val="24"/>
        </w:rPr>
        <w:t>). (</w:t>
      </w:r>
      <w:r w:rsidRPr="00864FA3">
        <w:rPr>
          <w:rFonts w:ascii="Times New Roman" w:hAnsi="Times New Roman"/>
          <w:b/>
          <w:sz w:val="24"/>
          <w:szCs w:val="24"/>
        </w:rPr>
        <w:t>E-2</w:t>
      </w:r>
      <w:r w:rsidRPr="00864FA3">
        <w:rPr>
          <w:rFonts w:ascii="Times New Roman" w:hAnsi="Times New Roman"/>
          <w:sz w:val="24"/>
          <w:szCs w:val="24"/>
        </w:rPr>
        <w:t>)</w:t>
      </w:r>
    </w:p>
    <w:p w:rsidR="006944FF" w:rsidRPr="00864FA3" w:rsidRDefault="006944FF" w:rsidP="00734C9D">
      <w:pPr>
        <w:pStyle w:val="SemEspaamento"/>
        <w:numPr>
          <w:ilvl w:val="0"/>
          <w:numId w:val="53"/>
        </w:numPr>
        <w:spacing w:line="360" w:lineRule="auto"/>
        <w:ind w:firstLine="709"/>
        <w:jc w:val="both"/>
        <w:rPr>
          <w:rFonts w:ascii="Times New Roman" w:hAnsi="Times New Roman"/>
          <w:sz w:val="24"/>
          <w:szCs w:val="24"/>
        </w:rPr>
      </w:pPr>
      <w:r w:rsidRPr="00864FA3">
        <w:rPr>
          <w:rFonts w:ascii="Times New Roman" w:hAnsi="Times New Roman"/>
          <w:sz w:val="24"/>
          <w:szCs w:val="24"/>
        </w:rPr>
        <w:t>Fim do caso de uso.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Fluxo Alternativo: Não se aplica.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Fluxo de exceção:</w:t>
      </w:r>
    </w:p>
    <w:p w:rsidR="006944FF" w:rsidRPr="00864FA3" w:rsidRDefault="006944FF" w:rsidP="00734C9D">
      <w:pPr>
        <w:pStyle w:val="SemEspaamento"/>
        <w:spacing w:line="360" w:lineRule="auto"/>
        <w:ind w:left="708" w:firstLine="709"/>
        <w:jc w:val="both"/>
        <w:rPr>
          <w:rFonts w:ascii="Times New Roman" w:hAnsi="Times New Roman"/>
          <w:sz w:val="24"/>
          <w:szCs w:val="24"/>
        </w:rPr>
      </w:pPr>
      <w:proofErr w:type="gramStart"/>
      <w:r w:rsidRPr="00864FA3">
        <w:rPr>
          <w:rFonts w:ascii="Times New Roman" w:hAnsi="Times New Roman"/>
          <w:sz w:val="24"/>
          <w:szCs w:val="24"/>
        </w:rPr>
        <w:t>E-1)</w:t>
      </w:r>
      <w:proofErr w:type="gramEnd"/>
      <w:r w:rsidRPr="00864FA3">
        <w:rPr>
          <w:rFonts w:ascii="Times New Roman" w:hAnsi="Times New Roman"/>
          <w:sz w:val="24"/>
          <w:szCs w:val="24"/>
        </w:rPr>
        <w:t xml:space="preserve"> Não existe nenhuma grade gerada.</w:t>
      </w:r>
    </w:p>
    <w:p w:rsidR="006944FF" w:rsidRPr="00864FA3" w:rsidRDefault="006944FF" w:rsidP="00734C9D">
      <w:pPr>
        <w:pStyle w:val="SemEspaamento"/>
        <w:spacing w:line="360" w:lineRule="auto"/>
        <w:ind w:left="708" w:firstLine="709"/>
        <w:jc w:val="both"/>
        <w:rPr>
          <w:rFonts w:ascii="Times New Roman" w:hAnsi="Times New Roman"/>
          <w:sz w:val="24"/>
          <w:szCs w:val="24"/>
        </w:rPr>
      </w:pPr>
      <w:proofErr w:type="gramStart"/>
      <w:r w:rsidRPr="00864FA3">
        <w:rPr>
          <w:rFonts w:ascii="Times New Roman" w:hAnsi="Times New Roman"/>
          <w:sz w:val="24"/>
          <w:szCs w:val="24"/>
        </w:rPr>
        <w:t>E-2)</w:t>
      </w:r>
      <w:proofErr w:type="gramEnd"/>
      <w:r w:rsidRPr="00864FA3">
        <w:rPr>
          <w:rFonts w:ascii="Times New Roman" w:hAnsi="Times New Roman"/>
          <w:sz w:val="24"/>
          <w:szCs w:val="24"/>
        </w:rPr>
        <w:t xml:space="preserve"> O sistema não exibe a grade.</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spacing w:line="360" w:lineRule="auto"/>
        <w:ind w:firstLine="709"/>
        <w:jc w:val="both"/>
        <w:rPr>
          <w:rFonts w:ascii="Times New Roman" w:hAnsi="Times New Roman"/>
          <w:sz w:val="24"/>
          <w:szCs w:val="24"/>
        </w:rPr>
      </w:pPr>
    </w:p>
    <w:p w:rsidR="006944FF" w:rsidRPr="00864FA3" w:rsidRDefault="006944FF" w:rsidP="00734C9D">
      <w:pPr>
        <w:spacing w:line="360" w:lineRule="auto"/>
        <w:ind w:firstLine="709"/>
        <w:jc w:val="both"/>
        <w:rPr>
          <w:rFonts w:ascii="Times New Roman" w:hAnsi="Times New Roman"/>
          <w:sz w:val="24"/>
          <w:szCs w:val="24"/>
        </w:rPr>
      </w:pPr>
    </w:p>
    <w:p w:rsidR="006944FF" w:rsidRPr="00864FA3" w:rsidRDefault="006944FF" w:rsidP="00734C9D">
      <w:pPr>
        <w:spacing w:line="360" w:lineRule="auto"/>
        <w:ind w:firstLine="709"/>
        <w:jc w:val="both"/>
        <w:rPr>
          <w:rFonts w:ascii="Times New Roman" w:hAnsi="Times New Roman"/>
          <w:sz w:val="24"/>
          <w:szCs w:val="24"/>
        </w:rPr>
      </w:pPr>
    </w:p>
    <w:p w:rsidR="00D60B27" w:rsidRPr="00864FA3" w:rsidRDefault="00D60B27" w:rsidP="00734C9D">
      <w:pPr>
        <w:spacing w:after="0" w:line="360" w:lineRule="auto"/>
        <w:rPr>
          <w:rFonts w:ascii="Times New Roman" w:hAnsi="Times New Roman"/>
          <w:b/>
          <w:sz w:val="24"/>
          <w:szCs w:val="24"/>
        </w:rPr>
      </w:pPr>
      <w:r w:rsidRPr="00864FA3">
        <w:rPr>
          <w:rFonts w:ascii="Times New Roman" w:hAnsi="Times New Roman"/>
          <w:b/>
          <w:sz w:val="24"/>
          <w:szCs w:val="24"/>
        </w:rPr>
        <w:br w:type="page"/>
      </w:r>
    </w:p>
    <w:p w:rsidR="00876F8E" w:rsidRDefault="00876F8E" w:rsidP="00734C9D">
      <w:pPr>
        <w:spacing w:after="0" w:line="360" w:lineRule="auto"/>
        <w:rPr>
          <w:rFonts w:ascii="Times New Roman" w:hAnsi="Times New Roman"/>
          <w:sz w:val="24"/>
          <w:szCs w:val="24"/>
        </w:rPr>
        <w:sectPr w:rsidR="00876F8E" w:rsidSect="00B77EBA">
          <w:headerReference w:type="default" r:id="rId25"/>
          <w:footerReference w:type="default" r:id="rId26"/>
          <w:pgSz w:w="11906" w:h="16838"/>
          <w:pgMar w:top="1701" w:right="1134" w:bottom="1134" w:left="1701" w:header="709" w:footer="709" w:gutter="0"/>
          <w:cols w:space="708"/>
          <w:docGrid w:linePitch="360"/>
        </w:sectPr>
      </w:pPr>
    </w:p>
    <w:p w:rsidR="00876F8E" w:rsidRPr="000E25B1" w:rsidRDefault="00876F8E" w:rsidP="000E25B1">
      <w:pPr>
        <w:pStyle w:val="PargrafodaLista"/>
        <w:numPr>
          <w:ilvl w:val="1"/>
          <w:numId w:val="57"/>
        </w:numPr>
        <w:spacing w:line="360" w:lineRule="auto"/>
        <w:jc w:val="both"/>
        <w:outlineLvl w:val="1"/>
        <w:rPr>
          <w:rFonts w:ascii="Times New Roman" w:hAnsi="Times New Roman"/>
          <w:b/>
          <w:sz w:val="24"/>
          <w:szCs w:val="24"/>
        </w:rPr>
      </w:pPr>
      <w:bookmarkStart w:id="989" w:name="_Toc373452656"/>
      <w:bookmarkStart w:id="990" w:name="_Toc374912055"/>
      <w:r w:rsidRPr="000E25B1">
        <w:rPr>
          <w:rFonts w:ascii="Times New Roman" w:hAnsi="Times New Roman"/>
          <w:b/>
          <w:sz w:val="24"/>
          <w:szCs w:val="24"/>
        </w:rPr>
        <w:lastRenderedPageBreak/>
        <w:t>Diagrama de Classe do sistema</w:t>
      </w:r>
      <w:bookmarkEnd w:id="989"/>
      <w:bookmarkEnd w:id="990"/>
      <w:r w:rsidRPr="000E25B1">
        <w:rPr>
          <w:rFonts w:ascii="Times New Roman" w:hAnsi="Times New Roman"/>
          <w:b/>
          <w:sz w:val="24"/>
          <w:szCs w:val="24"/>
        </w:rPr>
        <w:t xml:space="preserve"> </w:t>
      </w:r>
    </w:p>
    <w:p w:rsidR="00876F8E" w:rsidRPr="00864FA3" w:rsidRDefault="00876F8E" w:rsidP="00734C9D">
      <w:pPr>
        <w:spacing w:line="360" w:lineRule="auto"/>
        <w:jc w:val="both"/>
        <w:rPr>
          <w:rFonts w:ascii="Times New Roman" w:hAnsi="Times New Roman"/>
          <w:noProof/>
          <w:sz w:val="24"/>
          <w:szCs w:val="24"/>
          <w:lang w:eastAsia="pt-BR"/>
        </w:rPr>
      </w:pPr>
      <w:r w:rsidRPr="00864FA3">
        <w:rPr>
          <w:rFonts w:ascii="Times New Roman" w:hAnsi="Times New Roman"/>
          <w:noProof/>
          <w:sz w:val="24"/>
          <w:szCs w:val="24"/>
          <w:lang w:eastAsia="pt-BR"/>
        </w:rPr>
        <w:t xml:space="preserve">Abaixo veremos os diagrama de classe do sistema Kairos, conforme Figura 14 e Figura 15. </w:t>
      </w:r>
    </w:p>
    <w:p w:rsidR="00876F8E" w:rsidRPr="00864FA3" w:rsidRDefault="00D73530" w:rsidP="00734C9D">
      <w:pPr>
        <w:spacing w:line="360" w:lineRule="auto"/>
        <w:jc w:val="both"/>
        <w:rPr>
          <w:rFonts w:ascii="Times New Roman" w:hAnsi="Times New Roman"/>
          <w:noProof/>
          <w:sz w:val="24"/>
          <w:szCs w:val="24"/>
          <w:lang w:eastAsia="pt-BR"/>
        </w:rPr>
      </w:pPr>
      <w:r w:rsidRPr="00D73530">
        <w:rPr>
          <w:rFonts w:ascii="Times New Roman" w:hAnsi="Times New Roman"/>
          <w:noProof/>
          <w:sz w:val="24"/>
          <w:szCs w:val="24"/>
          <w:lang w:eastAsia="pt-BR"/>
        </w:rPr>
        <w:drawing>
          <wp:inline distT="0" distB="0" distL="0" distR="0">
            <wp:extent cx="12223750" cy="6464300"/>
            <wp:effectExtent l="19050" t="0" r="6350" b="0"/>
            <wp:docPr id="7" name="Imagem 2" descr="J:\TCC - 8° SEM\G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TCC - 8° SEM\GA.bmp"/>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23750" cy="6464300"/>
                    </a:xfrm>
                    <a:prstGeom prst="rect">
                      <a:avLst/>
                    </a:prstGeom>
                    <a:noFill/>
                    <a:ln>
                      <a:noFill/>
                    </a:ln>
                  </pic:spPr>
                </pic:pic>
              </a:graphicData>
            </a:graphic>
          </wp:inline>
        </w:drawing>
      </w:r>
    </w:p>
    <w:p w:rsidR="00876F8E" w:rsidRPr="00864FA3" w:rsidRDefault="00876F8E" w:rsidP="00734C9D">
      <w:pPr>
        <w:pStyle w:val="Legenda"/>
        <w:spacing w:line="360" w:lineRule="auto"/>
        <w:jc w:val="center"/>
        <w:rPr>
          <w:rFonts w:ascii="Times New Roman" w:hAnsi="Times New Roman"/>
          <w:b w:val="0"/>
          <w:noProof/>
          <w:color w:val="auto"/>
          <w:sz w:val="20"/>
          <w:szCs w:val="20"/>
        </w:rPr>
      </w:pPr>
      <w:bookmarkStart w:id="991" w:name="_Toc374447980"/>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14</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w:t>
      </w:r>
      <w:r w:rsidRPr="00864FA3">
        <w:rPr>
          <w:rFonts w:ascii="Times New Roman" w:hAnsi="Times New Roman"/>
          <w:b w:val="0"/>
          <w:noProof/>
          <w:color w:val="auto"/>
          <w:sz w:val="20"/>
          <w:szCs w:val="20"/>
        </w:rPr>
        <w:t xml:space="preserve">Diagrama </w:t>
      </w:r>
      <w:r w:rsidR="00D73530">
        <w:rPr>
          <w:rFonts w:ascii="Times New Roman" w:hAnsi="Times New Roman"/>
          <w:b w:val="0"/>
          <w:noProof/>
          <w:color w:val="auto"/>
          <w:sz w:val="20"/>
          <w:szCs w:val="20"/>
        </w:rPr>
        <w:t>GA</w:t>
      </w:r>
      <w:bookmarkEnd w:id="991"/>
    </w:p>
    <w:p w:rsidR="00876F8E" w:rsidRPr="00864F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1E52A1" w:rsidRDefault="00D73530" w:rsidP="001E52A1">
      <w:pPr>
        <w:spacing w:after="0" w:line="360" w:lineRule="auto"/>
        <w:ind w:firstLine="2268"/>
        <w:rPr>
          <w:rFonts w:ascii="Times New Roman" w:hAnsi="Times New Roman"/>
          <w:sz w:val="20"/>
          <w:szCs w:val="20"/>
        </w:rPr>
      </w:pPr>
      <w:r w:rsidRPr="00D73530">
        <w:rPr>
          <w:rFonts w:ascii="Times New Roman" w:hAnsi="Times New Roman"/>
          <w:noProof/>
          <w:sz w:val="20"/>
          <w:szCs w:val="20"/>
          <w:lang w:eastAsia="pt-BR"/>
        </w:rPr>
        <w:lastRenderedPageBreak/>
        <w:drawing>
          <wp:inline distT="0" distB="0" distL="0" distR="0">
            <wp:extent cx="10465019" cy="8387031"/>
            <wp:effectExtent l="19050" t="0" r="0" b="0"/>
            <wp:docPr id="8" name="Imagem 7" descr="J:\TCC - 8° SEM\DA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TCC - 8° SEM\DAO.bmp"/>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95282" cy="8411284"/>
                    </a:xfrm>
                    <a:prstGeom prst="rect">
                      <a:avLst/>
                    </a:prstGeom>
                    <a:noFill/>
                    <a:ln>
                      <a:noFill/>
                    </a:ln>
                  </pic:spPr>
                </pic:pic>
              </a:graphicData>
            </a:graphic>
          </wp:inline>
        </w:drawing>
      </w:r>
    </w:p>
    <w:p w:rsidR="00876F8E" w:rsidRPr="00864FA3" w:rsidRDefault="00876F8E" w:rsidP="001E52A1">
      <w:pPr>
        <w:spacing w:after="0" w:line="360" w:lineRule="auto"/>
        <w:jc w:val="center"/>
        <w:rPr>
          <w:rFonts w:ascii="Times New Roman" w:hAnsi="Times New Roman"/>
          <w:sz w:val="20"/>
          <w:szCs w:val="20"/>
        </w:rPr>
      </w:pPr>
      <w:bookmarkStart w:id="992" w:name="_Toc374447981"/>
      <w:r w:rsidRPr="00864FA3">
        <w:rPr>
          <w:rFonts w:ascii="Times New Roman" w:hAnsi="Times New Roman"/>
          <w:sz w:val="20"/>
          <w:szCs w:val="20"/>
        </w:rPr>
        <w:t xml:space="preserve">Figura </w:t>
      </w:r>
      <w:r w:rsidR="00766438" w:rsidRPr="00864FA3">
        <w:rPr>
          <w:rFonts w:ascii="Times New Roman" w:hAnsi="Times New Roman"/>
          <w:sz w:val="20"/>
          <w:szCs w:val="20"/>
        </w:rPr>
        <w:fldChar w:fldCharType="begin"/>
      </w:r>
      <w:r w:rsidRPr="00864FA3">
        <w:rPr>
          <w:rFonts w:ascii="Times New Roman" w:hAnsi="Times New Roman"/>
          <w:sz w:val="20"/>
          <w:szCs w:val="20"/>
        </w:rPr>
        <w:instrText xml:space="preserve"> SEQ Figura \* ARABIC </w:instrText>
      </w:r>
      <w:r w:rsidR="00766438" w:rsidRPr="00864FA3">
        <w:rPr>
          <w:rFonts w:ascii="Times New Roman" w:hAnsi="Times New Roman"/>
          <w:sz w:val="20"/>
          <w:szCs w:val="20"/>
        </w:rPr>
        <w:fldChar w:fldCharType="separate"/>
      </w:r>
      <w:r w:rsidR="00F44E29">
        <w:rPr>
          <w:rFonts w:ascii="Times New Roman" w:hAnsi="Times New Roman"/>
          <w:noProof/>
          <w:sz w:val="20"/>
          <w:szCs w:val="20"/>
        </w:rPr>
        <w:t>15</w:t>
      </w:r>
      <w:r w:rsidR="00766438" w:rsidRPr="00864FA3">
        <w:rPr>
          <w:rFonts w:ascii="Times New Roman" w:hAnsi="Times New Roman"/>
          <w:noProof/>
          <w:sz w:val="20"/>
          <w:szCs w:val="20"/>
        </w:rPr>
        <w:fldChar w:fldCharType="end"/>
      </w:r>
      <w:r w:rsidRPr="00864FA3">
        <w:rPr>
          <w:rFonts w:ascii="Times New Roman" w:hAnsi="Times New Roman"/>
          <w:sz w:val="20"/>
          <w:szCs w:val="20"/>
        </w:rPr>
        <w:t xml:space="preserve"> - Diagrama </w:t>
      </w:r>
      <w:r w:rsidR="00D73530">
        <w:rPr>
          <w:rFonts w:ascii="Times New Roman" w:hAnsi="Times New Roman"/>
          <w:sz w:val="20"/>
          <w:szCs w:val="20"/>
        </w:rPr>
        <w:t>DAO</w:t>
      </w:r>
      <w:bookmarkEnd w:id="992"/>
    </w:p>
    <w:p w:rsidR="00876F8E" w:rsidRPr="00864FA3" w:rsidRDefault="00876F8E" w:rsidP="00734C9D">
      <w:pPr>
        <w:spacing w:after="0" w:line="360" w:lineRule="auto"/>
        <w:jc w:val="center"/>
        <w:rPr>
          <w:rFonts w:ascii="Times New Roman" w:hAnsi="Times New Roman"/>
          <w:b/>
          <w:sz w:val="24"/>
          <w:szCs w:val="24"/>
        </w:rPr>
      </w:pPr>
      <w:r w:rsidRPr="00864FA3">
        <w:rPr>
          <w:rFonts w:ascii="Times New Roman" w:hAnsi="Times New Roman"/>
          <w:sz w:val="20"/>
          <w:szCs w:val="20"/>
        </w:rPr>
        <w:t>(Fonte: do autor)</w:t>
      </w:r>
      <w:r w:rsidR="00766438">
        <w:rPr>
          <w:rFonts w:ascii="Times New Roman" w:hAnsi="Times New Roman"/>
          <w:b/>
          <w:noProof/>
          <w:sz w:val="24"/>
          <w:szCs w:val="24"/>
          <w:lang w:eastAsia="pt-BR"/>
        </w:rPr>
        <w:pict>
          <v:shapetype id="_x0000_t202" coordsize="21600,21600" o:spt="202" path="m,l,21600r21600,l21600,xe">
            <v:stroke joinstyle="miter"/>
            <v:path gradientshapeok="t" o:connecttype="rect"/>
          </v:shapetype>
          <v:shape id="Text Box 4" o:spid="_x0000_s1026" type="#_x0000_t202" style="position:absolute;left:0;text-align:left;margin-left:10.95pt;margin-top:563.8pt;width:444.25pt;height:12pt;z-index:251678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" stroked="f">
            <v:textbox inset="0,0,0,0">
              <w:txbxContent>
                <w:p w:rsidR="000E25B1" w:rsidRPr="007D74A8" w:rsidRDefault="000E25B1" w:rsidP="00876F8E">
                  <w:pPr>
                    <w:rPr>
                      <w:szCs w:val="20"/>
                    </w:rPr>
                  </w:pPr>
                </w:p>
              </w:txbxContent>
            </v:textbox>
            <w10:wrap type="square"/>
          </v:shape>
        </w:pict>
      </w:r>
    </w:p>
    <w:p w:rsidR="00876F8E" w:rsidRDefault="00876F8E" w:rsidP="00734C9D">
      <w:pPr>
        <w:pStyle w:val="PargrafodaLista"/>
        <w:numPr>
          <w:ilvl w:val="1"/>
          <w:numId w:val="52"/>
        </w:numPr>
        <w:spacing w:line="360" w:lineRule="auto"/>
        <w:jc w:val="both"/>
        <w:outlineLvl w:val="1"/>
        <w:rPr>
          <w:rFonts w:ascii="Times New Roman" w:hAnsi="Times New Roman"/>
          <w:b/>
          <w:sz w:val="24"/>
          <w:szCs w:val="24"/>
        </w:rPr>
        <w:sectPr w:rsidR="00876F8E" w:rsidSect="00D73530">
          <w:pgSz w:w="23814" w:h="16839" w:orient="landscape" w:code="8"/>
          <w:pgMar w:top="1134" w:right="1134" w:bottom="1701" w:left="1701" w:header="709" w:footer="709" w:gutter="0"/>
          <w:cols w:space="708"/>
          <w:docGrid w:linePitch="360"/>
        </w:sectPr>
      </w:pPr>
      <w:bookmarkStart w:id="993" w:name="_Toc373446339"/>
    </w:p>
    <w:p w:rsidR="00876F8E" w:rsidRPr="000E25B1" w:rsidRDefault="000E25B1" w:rsidP="000E25B1">
      <w:pPr>
        <w:spacing w:line="360" w:lineRule="auto"/>
        <w:ind w:left="476"/>
        <w:jc w:val="both"/>
        <w:outlineLvl w:val="1"/>
        <w:rPr>
          <w:rFonts w:ascii="Times New Roman" w:hAnsi="Times New Roman"/>
          <w:b/>
          <w:sz w:val="24"/>
          <w:szCs w:val="24"/>
        </w:rPr>
      </w:pPr>
      <w:bookmarkStart w:id="994" w:name="_Toc373452657"/>
      <w:bookmarkStart w:id="995" w:name="_Toc374912056"/>
      <w:r>
        <w:rPr>
          <w:rFonts w:ascii="Times New Roman" w:hAnsi="Times New Roman"/>
          <w:b/>
          <w:sz w:val="24"/>
          <w:szCs w:val="24"/>
        </w:rPr>
        <w:lastRenderedPageBreak/>
        <w:t xml:space="preserve">4.10. </w:t>
      </w:r>
      <w:r w:rsidR="00876F8E" w:rsidRPr="000E25B1">
        <w:rPr>
          <w:rFonts w:ascii="Times New Roman" w:hAnsi="Times New Roman"/>
          <w:b/>
          <w:sz w:val="24"/>
          <w:szCs w:val="24"/>
        </w:rPr>
        <w:t>Diagrama de Sequência do sistema</w:t>
      </w:r>
      <w:bookmarkEnd w:id="993"/>
      <w:bookmarkEnd w:id="994"/>
      <w:bookmarkEnd w:id="995"/>
    </w:p>
    <w:p w:rsidR="00876F8E" w:rsidRPr="00864FA3" w:rsidRDefault="00876F8E" w:rsidP="00734C9D">
      <w:pPr>
        <w:spacing w:after="0" w:line="360" w:lineRule="auto"/>
        <w:rPr>
          <w:rFonts w:ascii="Times New Roman" w:hAnsi="Times New Roman"/>
          <w:sz w:val="24"/>
          <w:szCs w:val="24"/>
        </w:rPr>
      </w:pPr>
    </w:p>
    <w:p w:rsidR="00876F8E" w:rsidRPr="00864FA3" w:rsidRDefault="00876F8E" w:rsidP="00734C9D">
      <w:pPr>
        <w:spacing w:line="360" w:lineRule="auto"/>
        <w:ind w:firstLine="476"/>
        <w:rPr>
          <w:rFonts w:ascii="Times New Roman" w:hAnsi="Times New Roman"/>
          <w:sz w:val="24"/>
          <w:szCs w:val="24"/>
        </w:rPr>
      </w:pPr>
      <w:r w:rsidRPr="00864FA3">
        <w:rPr>
          <w:rFonts w:ascii="Times New Roman" w:hAnsi="Times New Roman"/>
          <w:sz w:val="24"/>
          <w:szCs w:val="24"/>
        </w:rPr>
        <w:t>A seguir, são apresentados os diagramas de sequência elaborados, conforme as figuras: 16, 17, 18, 19, 20, 21, 22, 23, 24, 25, 26, 27 e 28.</w:t>
      </w:r>
    </w:p>
    <w:p w:rsidR="00876F8E" w:rsidRPr="00864FA3" w:rsidRDefault="00876F8E" w:rsidP="00734C9D">
      <w:pPr>
        <w:keepNext/>
        <w:spacing w:line="360" w:lineRule="auto"/>
        <w:ind w:firstLine="709"/>
        <w:rPr>
          <w:rFonts w:ascii="Times New Roman" w:hAnsi="Times New Roman"/>
        </w:rPr>
      </w:pPr>
      <w:r w:rsidRPr="00864FA3">
        <w:rPr>
          <w:rFonts w:ascii="Times New Roman" w:hAnsi="Times New Roman"/>
        </w:rPr>
        <w:br w:type="textWrapping" w:clear="all"/>
      </w:r>
      <w:r>
        <w:rPr>
          <w:rFonts w:ascii="Times New Roman" w:hAnsi="Times New Roman"/>
          <w:noProof/>
          <w:lang w:eastAsia="pt-BR"/>
        </w:rPr>
        <w:drawing>
          <wp:inline distT="0" distB="0" distL="0" distR="0">
            <wp:extent cx="5480914" cy="6658295"/>
            <wp:effectExtent l="19050" t="0" r="5486" b="0"/>
            <wp:docPr id="87" name="Imagem 2" descr="C:\Users\William.wbs\Desktop\TCC\Partes\Diagramas de Sequência\UcProfessor_atualizarProfes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liam.wbs\Desktop\TCC\Partes\Diagramas de Sequência\UcProfessor_atualizarProfessor.jpg"/>
                    <pic:cNvPicPr>
                      <a:picLocks noChangeAspect="1" noChangeArrowheads="1"/>
                    </pic:cNvPicPr>
                  </pic:nvPicPr>
                  <pic:blipFill>
                    <a:blip r:embed="rId29" cstate="print"/>
                    <a:srcRect/>
                    <a:stretch>
                      <a:fillRect/>
                    </a:stretch>
                  </pic:blipFill>
                  <pic:spPr bwMode="auto">
                    <a:xfrm>
                      <a:off x="0" y="0"/>
                      <a:ext cx="5480914" cy="6658295"/>
                    </a:xfrm>
                    <a:prstGeom prst="rect">
                      <a:avLst/>
                    </a:prstGeom>
                    <a:noFill/>
                    <a:ln w="9525">
                      <a:noFill/>
                      <a:miter lim="800000"/>
                      <a:headEnd/>
                      <a:tailEnd/>
                    </a:ln>
                  </pic:spPr>
                </pic:pic>
              </a:graphicData>
            </a:graphic>
          </wp:inline>
        </w:drawing>
      </w:r>
    </w:p>
    <w:p w:rsidR="00876F8E" w:rsidRPr="00D80F88" w:rsidRDefault="00876F8E" w:rsidP="000E25B1">
      <w:pPr>
        <w:pStyle w:val="Legenda"/>
        <w:spacing w:line="360" w:lineRule="auto"/>
        <w:jc w:val="center"/>
        <w:rPr>
          <w:rFonts w:ascii="Times New Roman" w:hAnsi="Times New Roman"/>
          <w:b w:val="0"/>
          <w:color w:val="auto"/>
          <w:sz w:val="20"/>
          <w:szCs w:val="20"/>
        </w:rPr>
        <w:sectPr w:rsidR="00876F8E" w:rsidRPr="00D80F88" w:rsidSect="00B77EBA">
          <w:pgSz w:w="11906" w:h="16838"/>
          <w:pgMar w:top="1701" w:right="1134" w:bottom="1134" w:left="1701" w:header="709" w:footer="709" w:gutter="0"/>
          <w:cols w:space="708"/>
          <w:docGrid w:linePitch="360"/>
        </w:sectPr>
      </w:pPr>
      <w:bookmarkStart w:id="996" w:name="_Toc374447982"/>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16</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w:t>
      </w:r>
      <w:r w:rsidRPr="00864FA3">
        <w:rPr>
          <w:rFonts w:ascii="Times New Roman" w:hAnsi="Times New Roman"/>
          <w:b w:val="0"/>
          <w:noProof/>
          <w:color w:val="auto"/>
          <w:sz w:val="20"/>
          <w:szCs w:val="20"/>
        </w:rPr>
        <w:t xml:space="preserve"> atualizarProfessor</w:t>
      </w:r>
      <w:bookmarkEnd w:id="996"/>
      <w:r w:rsidR="000E25B1">
        <w:rPr>
          <w:rFonts w:ascii="Times New Roman" w:hAnsi="Times New Roman"/>
          <w:b w:val="0"/>
          <w:noProof/>
          <w:color w:val="auto"/>
          <w:sz w:val="20"/>
          <w:szCs w:val="20"/>
        </w:rPr>
        <w:t xml:space="preserve"> </w:t>
      </w:r>
      <w:r w:rsidR="00D80F88">
        <w:rPr>
          <w:rFonts w:ascii="Times New Roman" w:hAnsi="Times New Roman"/>
          <w:b w:val="0"/>
          <w:noProof/>
          <w:color w:val="auto"/>
          <w:sz w:val="20"/>
          <w:szCs w:val="20"/>
        </w:rPr>
        <w:br/>
      </w:r>
      <w:proofErr w:type="gramStart"/>
      <w:r w:rsidRPr="00D80F88">
        <w:rPr>
          <w:rFonts w:ascii="Times New Roman" w:hAnsi="Times New Roman"/>
          <w:b w:val="0"/>
          <w:color w:val="auto"/>
          <w:sz w:val="20"/>
          <w:szCs w:val="20"/>
        </w:rPr>
        <w:t>(</w:t>
      </w:r>
      <w:proofErr w:type="gramEnd"/>
      <w:r w:rsidRPr="00D80F88">
        <w:rPr>
          <w:rFonts w:ascii="Times New Roman" w:hAnsi="Times New Roman"/>
          <w:b w:val="0"/>
          <w:color w:val="auto"/>
          <w:sz w:val="20"/>
          <w:szCs w:val="20"/>
        </w:rPr>
        <w:t>FONTE: do autor)</w:t>
      </w:r>
    </w:p>
    <w:p w:rsidR="00876F8E" w:rsidRPr="00864FA3" w:rsidRDefault="00876F8E" w:rsidP="00734C9D">
      <w:pPr>
        <w:keepNext/>
        <w:spacing w:line="360" w:lineRule="auto"/>
        <w:jc w:val="center"/>
        <w:rPr>
          <w:rFonts w:ascii="Times New Roman" w:hAnsi="Times New Roman"/>
        </w:rPr>
      </w:pPr>
      <w:r>
        <w:rPr>
          <w:rFonts w:ascii="Times New Roman" w:hAnsi="Times New Roman"/>
          <w:noProof/>
          <w:lang w:eastAsia="pt-BR"/>
        </w:rPr>
        <w:lastRenderedPageBreak/>
        <w:drawing>
          <wp:anchor distT="0" distB="0" distL="114300" distR="114300" simplePos="0" relativeHeight="251675647" behindDoc="1" locked="0" layoutInCell="1" allowOverlap="0">
            <wp:simplePos x="0" y="0"/>
            <wp:positionH relativeFrom="column">
              <wp:posOffset>1948815</wp:posOffset>
            </wp:positionH>
            <wp:positionV relativeFrom="page">
              <wp:posOffset>-1466548</wp:posOffset>
            </wp:positionV>
            <wp:extent cx="9093835" cy="12058650"/>
            <wp:effectExtent l="1504950" t="0" r="1478915" b="0"/>
            <wp:wrapNone/>
            <wp:docPr id="88" name="Imagem 6" descr="C:\Users\William.wbs\Desktop\TCC\Partes\Diagramas de Sequência\UcCurso_atualizarCur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lliam.wbs\Desktop\TCC\Partes\Diagramas de Sequência\UcCurso_atualizarCurso.jpg"/>
                    <pic:cNvPicPr>
                      <a:picLocks noChangeAspect="1" noChangeArrowheads="1"/>
                    </pic:cNvPicPr>
                  </pic:nvPicPr>
                  <pic:blipFill>
                    <a:blip r:embed="rId30" cstate="print"/>
                    <a:srcRect/>
                    <a:stretch>
                      <a:fillRect/>
                    </a:stretch>
                  </pic:blipFill>
                  <pic:spPr bwMode="auto">
                    <a:xfrm rot="16200000">
                      <a:off x="0" y="0"/>
                      <a:ext cx="9093835" cy="12058650"/>
                    </a:xfrm>
                    <a:prstGeom prst="rect">
                      <a:avLst/>
                    </a:prstGeom>
                    <a:noFill/>
                    <a:ln w="9525">
                      <a:noFill/>
                      <a:miter lim="800000"/>
                      <a:headEnd/>
                      <a:tailEnd/>
                    </a:ln>
                  </pic:spPr>
                </pic:pic>
              </a:graphicData>
            </a:graphic>
          </wp:anchor>
        </w:drawing>
      </w: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76254F" w:rsidRDefault="0076254F" w:rsidP="00734C9D">
      <w:pPr>
        <w:pStyle w:val="Legenda"/>
        <w:spacing w:line="360" w:lineRule="auto"/>
        <w:jc w:val="center"/>
        <w:rPr>
          <w:rFonts w:ascii="Times New Roman" w:hAnsi="Times New Roman"/>
          <w:b w:val="0"/>
          <w:color w:val="auto"/>
          <w:sz w:val="20"/>
          <w:szCs w:val="20"/>
        </w:rPr>
      </w:pP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997" w:name="_Toc374447983"/>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17</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w:t>
      </w:r>
      <w:proofErr w:type="spellStart"/>
      <w:proofErr w:type="gramStart"/>
      <w:r w:rsidRPr="00864FA3">
        <w:rPr>
          <w:rFonts w:ascii="Times New Roman" w:hAnsi="Times New Roman"/>
          <w:b w:val="0"/>
          <w:color w:val="auto"/>
          <w:sz w:val="20"/>
          <w:szCs w:val="20"/>
        </w:rPr>
        <w:t>atualizaCurso</w:t>
      </w:r>
      <w:bookmarkEnd w:id="997"/>
      <w:proofErr w:type="spellEnd"/>
      <w:proofErr w:type="gramEnd"/>
    </w:p>
    <w:p w:rsidR="00876F8E" w:rsidRPr="00864F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876F8E" w:rsidRPr="00864FA3" w:rsidRDefault="00876F8E" w:rsidP="00734C9D">
      <w:pPr>
        <w:keepNext/>
        <w:spacing w:line="360" w:lineRule="auto"/>
        <w:ind w:firstLine="709"/>
        <w:jc w:val="center"/>
        <w:rPr>
          <w:rFonts w:ascii="Times New Roman" w:hAnsi="Times New Roman"/>
        </w:rPr>
      </w:pPr>
      <w:r>
        <w:rPr>
          <w:rFonts w:ascii="Times New Roman" w:hAnsi="Times New Roman"/>
          <w:noProof/>
          <w:lang w:eastAsia="pt-BR"/>
        </w:rPr>
        <w:lastRenderedPageBreak/>
        <w:drawing>
          <wp:inline distT="0" distB="0" distL="0" distR="0">
            <wp:extent cx="6823987" cy="7738539"/>
            <wp:effectExtent l="476250" t="0" r="453113" b="0"/>
            <wp:docPr id="89" name="Imagem 9" descr="C:\Users\William.wbs\Desktop\TCC\Partes\Diagramas de Sequência\UcCurso_btnDelCurso_Clic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lliam.wbs\Desktop\TCC\Partes\Diagramas de Sequência\UcCurso_btnDelCurso_Click_1.jpg"/>
                    <pic:cNvPicPr>
                      <a:picLocks noChangeAspect="1" noChangeArrowheads="1"/>
                    </pic:cNvPicPr>
                  </pic:nvPicPr>
                  <pic:blipFill>
                    <a:blip r:embed="rId31" cstate="print"/>
                    <a:srcRect r="13997" b="31077"/>
                    <a:stretch>
                      <a:fillRect/>
                    </a:stretch>
                  </pic:blipFill>
                  <pic:spPr bwMode="auto">
                    <a:xfrm rot="16200000">
                      <a:off x="0" y="0"/>
                      <a:ext cx="6823987" cy="7738539"/>
                    </a:xfrm>
                    <a:prstGeom prst="rect">
                      <a:avLst/>
                    </a:prstGeom>
                    <a:noFill/>
                    <a:ln w="9525">
                      <a:noFill/>
                      <a:miter lim="800000"/>
                      <a:headEnd/>
                      <a:tailEnd/>
                    </a:ln>
                  </pic:spPr>
                </pic:pic>
              </a:graphicData>
            </a:graphic>
          </wp:inline>
        </w:drawing>
      </w: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998" w:name="_Toc374447984"/>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18</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Diagrama de sequência </w:t>
      </w:r>
      <w:proofErr w:type="spellStart"/>
      <w:proofErr w:type="gramStart"/>
      <w:r w:rsidRPr="00864FA3">
        <w:rPr>
          <w:rFonts w:ascii="Times New Roman" w:hAnsi="Times New Roman"/>
          <w:b w:val="0"/>
          <w:color w:val="auto"/>
          <w:sz w:val="20"/>
          <w:szCs w:val="20"/>
        </w:rPr>
        <w:t>DelCurso</w:t>
      </w:r>
      <w:bookmarkEnd w:id="998"/>
      <w:proofErr w:type="spellEnd"/>
      <w:proofErr w:type="gramEnd"/>
    </w:p>
    <w:p w:rsidR="00876F8E" w:rsidRPr="00864F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876F8E" w:rsidRPr="00864FA3" w:rsidRDefault="00876F8E" w:rsidP="00734C9D">
      <w:pPr>
        <w:spacing w:line="360" w:lineRule="auto"/>
        <w:ind w:firstLine="5245"/>
        <w:rPr>
          <w:rFonts w:ascii="Times New Roman" w:hAnsi="Times New Roman"/>
        </w:rPr>
      </w:pPr>
      <w:r>
        <w:rPr>
          <w:rFonts w:ascii="Times New Roman" w:hAnsi="Times New Roman"/>
          <w:noProof/>
          <w:lang w:eastAsia="pt-BR"/>
        </w:rPr>
        <w:lastRenderedPageBreak/>
        <w:drawing>
          <wp:inline distT="0" distB="0" distL="0" distR="0">
            <wp:extent cx="6531279" cy="8028231"/>
            <wp:effectExtent l="762000" t="0" r="745821" b="0"/>
            <wp:docPr id="90" name="Imagem 11" descr="C:\Users\William.wbs\Desktop\TCC\Partes\Diagramas de Sequência\UcCurso_inserirCurso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lliam.wbs\Desktop\TCC\Partes\Diagramas de Sequência\UcCurso_inserirCurso_5.jpg"/>
                    <pic:cNvPicPr>
                      <a:picLocks noChangeAspect="1" noChangeArrowheads="1"/>
                    </pic:cNvPicPr>
                  </pic:nvPicPr>
                  <pic:blipFill>
                    <a:blip r:embed="rId32" cstate="print"/>
                    <a:srcRect r="27370" b="36909"/>
                    <a:stretch>
                      <a:fillRect/>
                    </a:stretch>
                  </pic:blipFill>
                  <pic:spPr bwMode="auto">
                    <a:xfrm rot="16200000">
                      <a:off x="0" y="0"/>
                      <a:ext cx="6531279" cy="8028231"/>
                    </a:xfrm>
                    <a:prstGeom prst="rect">
                      <a:avLst/>
                    </a:prstGeom>
                    <a:noFill/>
                    <a:ln w="9525">
                      <a:noFill/>
                      <a:miter lim="800000"/>
                      <a:headEnd/>
                      <a:tailEnd/>
                    </a:ln>
                  </pic:spPr>
                </pic:pic>
              </a:graphicData>
            </a:graphic>
          </wp:inline>
        </w:drawing>
      </w: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999" w:name="_Toc374447985"/>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19</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w:t>
      </w:r>
      <w:proofErr w:type="spellStart"/>
      <w:proofErr w:type="gramStart"/>
      <w:r w:rsidRPr="00864FA3">
        <w:rPr>
          <w:rFonts w:ascii="Times New Roman" w:hAnsi="Times New Roman"/>
          <w:b w:val="0"/>
          <w:color w:val="auto"/>
          <w:sz w:val="20"/>
          <w:szCs w:val="20"/>
        </w:rPr>
        <w:t>I</w:t>
      </w:r>
      <w:r>
        <w:rPr>
          <w:rFonts w:ascii="Times New Roman" w:hAnsi="Times New Roman"/>
          <w:b w:val="0"/>
          <w:color w:val="auto"/>
          <w:sz w:val="20"/>
          <w:szCs w:val="20"/>
        </w:rPr>
        <w:t>n</w:t>
      </w:r>
      <w:r w:rsidRPr="00864FA3">
        <w:rPr>
          <w:rFonts w:ascii="Times New Roman" w:hAnsi="Times New Roman"/>
          <w:b w:val="0"/>
          <w:color w:val="auto"/>
          <w:sz w:val="20"/>
          <w:szCs w:val="20"/>
        </w:rPr>
        <w:t>serirCurso</w:t>
      </w:r>
      <w:bookmarkEnd w:id="999"/>
      <w:proofErr w:type="spellEnd"/>
      <w:proofErr w:type="gramEnd"/>
    </w:p>
    <w:p w:rsidR="00876F8E"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 xml:space="preserve"> (FONTE: do autor)</w:t>
      </w:r>
    </w:p>
    <w:p w:rsidR="00876F8E" w:rsidRPr="00864FA3" w:rsidRDefault="0076254F" w:rsidP="00734C9D">
      <w:pPr>
        <w:spacing w:line="360" w:lineRule="auto"/>
        <w:jc w:val="center"/>
        <w:rPr>
          <w:rFonts w:ascii="Times New Roman" w:hAnsi="Times New Roman"/>
          <w:sz w:val="20"/>
          <w:szCs w:val="20"/>
        </w:rPr>
      </w:pPr>
      <w:r>
        <w:rPr>
          <w:rFonts w:ascii="Times New Roman" w:hAnsi="Times New Roman"/>
          <w:noProof/>
          <w:sz w:val="20"/>
          <w:szCs w:val="20"/>
          <w:lang w:eastAsia="pt-BR"/>
        </w:rPr>
        <w:lastRenderedPageBreak/>
        <w:drawing>
          <wp:anchor distT="0" distB="0" distL="114300" distR="114300" simplePos="0" relativeHeight="251679744" behindDoc="1" locked="0" layoutInCell="1" allowOverlap="1">
            <wp:simplePos x="0" y="0"/>
            <wp:positionH relativeFrom="column">
              <wp:posOffset>1977168</wp:posOffset>
            </wp:positionH>
            <wp:positionV relativeFrom="paragraph">
              <wp:posOffset>-3080518</wp:posOffset>
            </wp:positionV>
            <wp:extent cx="9338945" cy="13237535"/>
            <wp:effectExtent l="1962150" t="0" r="1957705" b="0"/>
            <wp:wrapNone/>
            <wp:docPr id="91" name="Imagem 14" descr="C:\Users\William.wbs\Desktop\TCC\Partes\Diagramas de Sequência\UcCurso_btnDelDisciplina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lliam.wbs\Desktop\TCC\Partes\Diagramas de Sequência\UcCurso_btnDelDisciplina_Click.jpg"/>
                    <pic:cNvPicPr>
                      <a:picLocks noChangeAspect="1" noChangeArrowheads="1"/>
                    </pic:cNvPicPr>
                  </pic:nvPicPr>
                  <pic:blipFill>
                    <a:blip r:embed="rId33" cstate="print"/>
                    <a:srcRect/>
                    <a:stretch>
                      <a:fillRect/>
                    </a:stretch>
                  </pic:blipFill>
                  <pic:spPr bwMode="auto">
                    <a:xfrm rot="16200000">
                      <a:off x="0" y="0"/>
                      <a:ext cx="9338945" cy="13237535"/>
                    </a:xfrm>
                    <a:prstGeom prst="rect">
                      <a:avLst/>
                    </a:prstGeom>
                    <a:noFill/>
                    <a:ln w="9525">
                      <a:noFill/>
                      <a:miter lim="800000"/>
                      <a:headEnd/>
                      <a:tailEnd/>
                    </a:ln>
                  </pic:spPr>
                </pic:pic>
              </a:graphicData>
            </a:graphic>
          </wp:anchor>
        </w:drawing>
      </w:r>
      <w:r w:rsidR="00876F8E" w:rsidRPr="00824AD6">
        <w:rPr>
          <w:rFonts w:ascii="Times New Roman" w:hAnsi="Times New Roman"/>
          <w:noProof/>
          <w:sz w:val="20"/>
          <w:szCs w:val="20"/>
          <w:lang w:eastAsia="pt-BR"/>
        </w:rPr>
        <w:t xml:space="preserve"> </w:t>
      </w:r>
    </w:p>
    <w:p w:rsidR="00876F8E" w:rsidRPr="00864FA3" w:rsidRDefault="00876F8E" w:rsidP="00734C9D">
      <w:pPr>
        <w:spacing w:line="360" w:lineRule="auto"/>
        <w:rPr>
          <w:rFonts w:ascii="Times New Roman" w:hAnsi="Times New Roman"/>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1000" w:name="_Toc374447986"/>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20</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w:t>
      </w:r>
      <w:proofErr w:type="spellStart"/>
      <w:proofErr w:type="gramStart"/>
      <w:r w:rsidRPr="00864FA3">
        <w:rPr>
          <w:rFonts w:ascii="Times New Roman" w:hAnsi="Times New Roman"/>
          <w:b w:val="0"/>
          <w:color w:val="auto"/>
          <w:sz w:val="20"/>
          <w:szCs w:val="20"/>
        </w:rPr>
        <w:t>DelDisciplina</w:t>
      </w:r>
      <w:bookmarkEnd w:id="1000"/>
      <w:proofErr w:type="spellEnd"/>
      <w:proofErr w:type="gramEnd"/>
    </w:p>
    <w:p w:rsidR="00876F8E" w:rsidRPr="00864F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876F8E" w:rsidRPr="00864FA3" w:rsidRDefault="00876F8E" w:rsidP="00734C9D">
      <w:pPr>
        <w:spacing w:line="360" w:lineRule="auto"/>
        <w:rPr>
          <w:rFonts w:ascii="Times New Roman" w:hAnsi="Times New Roman"/>
        </w:rPr>
      </w:pPr>
    </w:p>
    <w:p w:rsidR="00876F8E" w:rsidRPr="00864FA3" w:rsidRDefault="00F02385" w:rsidP="00734C9D">
      <w:pPr>
        <w:keepNext/>
        <w:spacing w:line="360" w:lineRule="auto"/>
        <w:ind w:firstLine="709"/>
        <w:jc w:val="center"/>
        <w:rPr>
          <w:rFonts w:ascii="Times New Roman" w:hAnsi="Times New Roman"/>
        </w:rPr>
      </w:pPr>
      <w:r>
        <w:rPr>
          <w:rFonts w:ascii="Times New Roman" w:hAnsi="Times New Roman"/>
          <w:noProof/>
          <w:lang w:eastAsia="pt-BR"/>
        </w:rPr>
        <w:drawing>
          <wp:anchor distT="0" distB="0" distL="114300" distR="114300" simplePos="0" relativeHeight="251680768" behindDoc="1" locked="0" layoutInCell="1" allowOverlap="1">
            <wp:simplePos x="0" y="0"/>
            <wp:positionH relativeFrom="column">
              <wp:posOffset>2127089</wp:posOffset>
            </wp:positionH>
            <wp:positionV relativeFrom="paragraph">
              <wp:posOffset>-1989332</wp:posOffset>
            </wp:positionV>
            <wp:extent cx="8679663" cy="12310281"/>
            <wp:effectExtent l="1828800" t="0" r="1816887" b="0"/>
            <wp:wrapNone/>
            <wp:docPr id="92" name="Imagem 15" descr="C:\Users\William.wbs\Desktop\TCC\Partes\Diagramas de Sequência\UcCurso_btnDelTurma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illiam.wbs\Desktop\TCC\Partes\Diagramas de Sequência\UcCurso_btnDelTurma_Click.jpg"/>
                    <pic:cNvPicPr>
                      <a:picLocks noChangeAspect="1" noChangeArrowheads="1"/>
                    </pic:cNvPicPr>
                  </pic:nvPicPr>
                  <pic:blipFill>
                    <a:blip r:embed="rId34" cstate="print"/>
                    <a:stretch>
                      <a:fillRect/>
                    </a:stretch>
                  </pic:blipFill>
                  <pic:spPr bwMode="auto">
                    <a:xfrm rot="16200000">
                      <a:off x="0" y="0"/>
                      <a:ext cx="8679663" cy="12310281"/>
                    </a:xfrm>
                    <a:prstGeom prst="rect">
                      <a:avLst/>
                    </a:prstGeom>
                    <a:noFill/>
                    <a:ln>
                      <a:noFill/>
                    </a:ln>
                  </pic:spPr>
                </pic:pic>
              </a:graphicData>
            </a:graphic>
          </wp:anchor>
        </w:drawing>
      </w: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1001" w:name="_Toc374447987"/>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21</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w:t>
      </w:r>
      <w:proofErr w:type="spellStart"/>
      <w:proofErr w:type="gramStart"/>
      <w:r w:rsidRPr="00864FA3">
        <w:rPr>
          <w:rFonts w:ascii="Times New Roman" w:hAnsi="Times New Roman"/>
          <w:b w:val="0"/>
          <w:color w:val="auto"/>
          <w:sz w:val="20"/>
          <w:szCs w:val="20"/>
        </w:rPr>
        <w:t>DelTurma</w:t>
      </w:r>
      <w:bookmarkEnd w:id="1001"/>
      <w:proofErr w:type="spellEnd"/>
      <w:proofErr w:type="gramEnd"/>
    </w:p>
    <w:p w:rsidR="00876F8E" w:rsidRPr="00864F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5373DD" w:rsidRDefault="005373DD" w:rsidP="005373DD">
      <w:pPr>
        <w:spacing w:line="360" w:lineRule="auto"/>
        <w:ind w:hanging="142"/>
        <w:jc w:val="center"/>
        <w:rPr>
          <w:rFonts w:ascii="Times New Roman" w:hAnsi="Times New Roman"/>
          <w:b/>
          <w:sz w:val="20"/>
          <w:szCs w:val="20"/>
        </w:rPr>
      </w:pPr>
      <w:r>
        <w:rPr>
          <w:rFonts w:ascii="Times New Roman" w:hAnsi="Times New Roman"/>
          <w:b/>
          <w:noProof/>
          <w:sz w:val="20"/>
          <w:szCs w:val="20"/>
          <w:lang w:eastAsia="pt-BR"/>
        </w:rPr>
        <w:lastRenderedPageBreak/>
        <w:drawing>
          <wp:inline distT="0" distB="0" distL="0" distR="0">
            <wp:extent cx="10284761" cy="7856231"/>
            <wp:effectExtent l="19050" t="0" r="2239" b="0"/>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10277240" cy="7850486"/>
                    </a:xfrm>
                    <a:prstGeom prst="rect">
                      <a:avLst/>
                    </a:prstGeom>
                    <a:noFill/>
                    <a:ln w="9525">
                      <a:noFill/>
                      <a:miter lim="800000"/>
                      <a:headEnd/>
                      <a:tailEnd/>
                    </a:ln>
                  </pic:spPr>
                </pic:pic>
              </a:graphicData>
            </a:graphic>
          </wp:inline>
        </w:drawing>
      </w:r>
    </w:p>
    <w:p w:rsidR="00876F8E" w:rsidRPr="00864FA3" w:rsidRDefault="00876F8E" w:rsidP="005373DD">
      <w:pPr>
        <w:spacing w:line="360" w:lineRule="auto"/>
        <w:jc w:val="center"/>
        <w:rPr>
          <w:rFonts w:ascii="Times New Roman" w:hAnsi="Times New Roman"/>
          <w:b/>
          <w:sz w:val="20"/>
          <w:szCs w:val="20"/>
        </w:rPr>
      </w:pPr>
      <w:bookmarkStart w:id="1002" w:name="_Toc374447988"/>
      <w:r w:rsidRPr="00864FA3">
        <w:rPr>
          <w:rFonts w:ascii="Times New Roman" w:hAnsi="Times New Roman"/>
          <w:b/>
          <w:sz w:val="20"/>
          <w:szCs w:val="20"/>
        </w:rPr>
        <w:t xml:space="preserve">Figura </w:t>
      </w:r>
      <w:r w:rsidR="00766438" w:rsidRPr="00864FA3">
        <w:rPr>
          <w:rFonts w:ascii="Times New Roman" w:hAnsi="Times New Roman"/>
          <w:b/>
          <w:sz w:val="20"/>
          <w:szCs w:val="20"/>
        </w:rPr>
        <w:fldChar w:fldCharType="begin"/>
      </w:r>
      <w:r w:rsidRPr="00864FA3">
        <w:rPr>
          <w:rFonts w:ascii="Times New Roman" w:hAnsi="Times New Roman"/>
          <w:b/>
          <w:sz w:val="20"/>
          <w:szCs w:val="20"/>
        </w:rPr>
        <w:instrText xml:space="preserve"> SEQ Figura \* ARABIC </w:instrText>
      </w:r>
      <w:r w:rsidR="00766438" w:rsidRPr="00864FA3">
        <w:rPr>
          <w:rFonts w:ascii="Times New Roman" w:hAnsi="Times New Roman"/>
          <w:b/>
          <w:sz w:val="20"/>
          <w:szCs w:val="20"/>
        </w:rPr>
        <w:fldChar w:fldCharType="separate"/>
      </w:r>
      <w:r w:rsidR="00F44E29">
        <w:rPr>
          <w:rFonts w:ascii="Times New Roman" w:hAnsi="Times New Roman"/>
          <w:b/>
          <w:noProof/>
          <w:sz w:val="20"/>
          <w:szCs w:val="20"/>
        </w:rPr>
        <w:t>22</w:t>
      </w:r>
      <w:r w:rsidR="00766438" w:rsidRPr="00864FA3">
        <w:rPr>
          <w:rFonts w:ascii="Times New Roman" w:hAnsi="Times New Roman"/>
          <w:b/>
          <w:noProof/>
          <w:sz w:val="20"/>
          <w:szCs w:val="20"/>
        </w:rPr>
        <w:fldChar w:fldCharType="end"/>
      </w:r>
      <w:r w:rsidRPr="00864FA3">
        <w:rPr>
          <w:rFonts w:ascii="Times New Roman" w:hAnsi="Times New Roman"/>
          <w:b/>
          <w:sz w:val="20"/>
          <w:szCs w:val="20"/>
        </w:rPr>
        <w:t xml:space="preserve"> - Diagrama de sequência</w:t>
      </w:r>
      <w:r w:rsidRPr="00864FA3">
        <w:rPr>
          <w:rFonts w:ascii="Times New Roman" w:hAnsi="Times New Roman"/>
          <w:b/>
          <w:noProof/>
          <w:sz w:val="20"/>
          <w:szCs w:val="20"/>
        </w:rPr>
        <w:t xml:space="preserve"> DelProfessor</w:t>
      </w:r>
      <w:bookmarkEnd w:id="1002"/>
    </w:p>
    <w:p w:rsidR="00876F8E" w:rsidRPr="00864FA3" w:rsidRDefault="00876F8E" w:rsidP="005373D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5373DD" w:rsidRDefault="005373DD" w:rsidP="00734C9D">
      <w:pPr>
        <w:keepNext/>
        <w:spacing w:line="360" w:lineRule="auto"/>
        <w:jc w:val="center"/>
        <w:rPr>
          <w:rFonts w:ascii="Times New Roman" w:hAnsi="Times New Roman"/>
        </w:rPr>
      </w:pPr>
      <w:r>
        <w:rPr>
          <w:rFonts w:ascii="Times New Roman" w:hAnsi="Times New Roman"/>
          <w:noProof/>
          <w:lang w:eastAsia="pt-BR"/>
        </w:rPr>
        <w:lastRenderedPageBreak/>
        <w:drawing>
          <wp:anchor distT="0" distB="0" distL="114300" distR="114300" simplePos="0" relativeHeight="251681792" behindDoc="1" locked="0" layoutInCell="1" allowOverlap="1">
            <wp:simplePos x="0" y="0"/>
            <wp:positionH relativeFrom="column">
              <wp:posOffset>2578100</wp:posOffset>
            </wp:positionH>
            <wp:positionV relativeFrom="paragraph">
              <wp:posOffset>-558800</wp:posOffset>
            </wp:positionV>
            <wp:extent cx="8164830" cy="9288145"/>
            <wp:effectExtent l="571500" t="0" r="560070" b="0"/>
            <wp:wrapNone/>
            <wp:docPr id="94" name="Imagem 17" descr="C:\Users\William.wbs\Desktop\TCC\Partes\Diagramas de Sequência\UcProfessor_inserirProfes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illiam.wbs\Desktop\TCC\Partes\Diagramas de Sequência\UcProfessor_inserirProfessor.jpg"/>
                    <pic:cNvPicPr>
                      <a:picLocks noChangeAspect="1" noChangeArrowheads="1"/>
                    </pic:cNvPicPr>
                  </pic:nvPicPr>
                  <pic:blipFill>
                    <a:blip r:embed="rId36" cstate="print"/>
                    <a:srcRect r="2519" b="21747"/>
                    <a:stretch>
                      <a:fillRect/>
                    </a:stretch>
                  </pic:blipFill>
                  <pic:spPr bwMode="auto">
                    <a:xfrm rot="16200000">
                      <a:off x="0" y="0"/>
                      <a:ext cx="8164830" cy="9288145"/>
                    </a:xfrm>
                    <a:prstGeom prst="rect">
                      <a:avLst/>
                    </a:prstGeom>
                    <a:noFill/>
                    <a:ln w="9525">
                      <a:noFill/>
                      <a:miter lim="800000"/>
                      <a:headEnd/>
                      <a:tailEnd/>
                    </a:ln>
                  </pic:spPr>
                </pic:pic>
              </a:graphicData>
            </a:graphic>
          </wp:anchor>
        </w:drawing>
      </w:r>
    </w:p>
    <w:p w:rsidR="005373DD" w:rsidRDefault="005373DD" w:rsidP="00734C9D">
      <w:pPr>
        <w:keepNext/>
        <w:spacing w:line="360" w:lineRule="auto"/>
        <w:jc w:val="center"/>
        <w:rPr>
          <w:rFonts w:ascii="Times New Roman" w:hAnsi="Times New Roman"/>
        </w:rPr>
      </w:pPr>
    </w:p>
    <w:p w:rsidR="005373DD" w:rsidRDefault="005373DD" w:rsidP="00734C9D">
      <w:pPr>
        <w:keepNext/>
        <w:spacing w:line="360" w:lineRule="auto"/>
        <w:jc w:val="center"/>
        <w:rPr>
          <w:rFonts w:ascii="Times New Roman" w:hAnsi="Times New Roman"/>
        </w:rPr>
      </w:pPr>
    </w:p>
    <w:p w:rsidR="00876F8E" w:rsidRPr="00864FA3" w:rsidRDefault="00876F8E" w:rsidP="00734C9D">
      <w:pPr>
        <w:keepNext/>
        <w:spacing w:line="360" w:lineRule="auto"/>
        <w:jc w:val="center"/>
        <w:rPr>
          <w:rFonts w:ascii="Times New Roman" w:hAnsi="Times New Roman"/>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1003" w:name="_Toc374447989"/>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23</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w:t>
      </w:r>
      <w:proofErr w:type="spellStart"/>
      <w:proofErr w:type="gramStart"/>
      <w:r w:rsidRPr="00864FA3">
        <w:rPr>
          <w:rFonts w:ascii="Times New Roman" w:hAnsi="Times New Roman"/>
          <w:b w:val="0"/>
          <w:color w:val="auto"/>
          <w:sz w:val="20"/>
          <w:szCs w:val="20"/>
        </w:rPr>
        <w:t>InserirProfessor</w:t>
      </w:r>
      <w:bookmarkEnd w:id="1003"/>
      <w:proofErr w:type="spellEnd"/>
      <w:proofErr w:type="gramEnd"/>
    </w:p>
    <w:p w:rsidR="00876F8E" w:rsidRPr="00864F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876F8E" w:rsidRPr="00864FA3" w:rsidRDefault="00876F8E" w:rsidP="00734C9D">
      <w:pPr>
        <w:keepNext/>
        <w:spacing w:line="360" w:lineRule="auto"/>
        <w:ind w:firstLine="709"/>
        <w:jc w:val="center"/>
        <w:rPr>
          <w:rFonts w:ascii="Times New Roman" w:hAnsi="Times New Roman"/>
        </w:rPr>
      </w:pPr>
      <w:r>
        <w:rPr>
          <w:rFonts w:ascii="Times New Roman" w:hAnsi="Times New Roman"/>
          <w:noProof/>
          <w:lang w:eastAsia="pt-BR"/>
        </w:rPr>
        <w:lastRenderedPageBreak/>
        <w:drawing>
          <wp:anchor distT="0" distB="0" distL="114300" distR="114300" simplePos="0" relativeHeight="251682816" behindDoc="1" locked="0" layoutInCell="1" allowOverlap="1">
            <wp:simplePos x="0" y="0"/>
            <wp:positionH relativeFrom="column">
              <wp:posOffset>4006898</wp:posOffset>
            </wp:positionH>
            <wp:positionV relativeFrom="paragraph">
              <wp:posOffset>-1096759</wp:posOffset>
            </wp:positionV>
            <wp:extent cx="6063013" cy="8903368"/>
            <wp:effectExtent l="1447800" t="0" r="1423637" b="0"/>
            <wp:wrapNone/>
            <wp:docPr id="95" name="Imagem 19" descr="C:\Users\William.wbs\Desktop\TCC\Partes\Diagramas de Sequência\UcTurno_btnDelTurno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lliam.wbs\Desktop\TCC\Partes\Diagramas de Sequência\UcTurno_btnDelTurno_Click.jpg"/>
                    <pic:cNvPicPr>
                      <a:picLocks noChangeAspect="1" noChangeArrowheads="1"/>
                    </pic:cNvPicPr>
                  </pic:nvPicPr>
                  <pic:blipFill>
                    <a:blip r:embed="rId37" cstate="print"/>
                    <a:srcRect r="44445" b="42330"/>
                    <a:stretch>
                      <a:fillRect/>
                    </a:stretch>
                  </pic:blipFill>
                  <pic:spPr bwMode="auto">
                    <a:xfrm rot="16200000">
                      <a:off x="0" y="0"/>
                      <a:ext cx="6063013" cy="8903368"/>
                    </a:xfrm>
                    <a:prstGeom prst="rect">
                      <a:avLst/>
                    </a:prstGeom>
                    <a:noFill/>
                    <a:ln w="9525">
                      <a:noFill/>
                      <a:miter lim="800000"/>
                      <a:headEnd/>
                      <a:tailEnd/>
                    </a:ln>
                  </pic:spPr>
                </pic:pic>
              </a:graphicData>
            </a:graphic>
          </wp:anchor>
        </w:drawing>
      </w: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F02385" w:rsidRDefault="00F02385" w:rsidP="00734C9D">
      <w:pPr>
        <w:pStyle w:val="Legenda"/>
        <w:spacing w:line="360" w:lineRule="auto"/>
        <w:jc w:val="center"/>
        <w:rPr>
          <w:rFonts w:ascii="Times New Roman" w:hAnsi="Times New Roman"/>
          <w:b w:val="0"/>
          <w:color w:val="auto"/>
          <w:sz w:val="20"/>
          <w:szCs w:val="20"/>
        </w:rPr>
      </w:pP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1004" w:name="_Toc374447990"/>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24</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w:t>
      </w:r>
      <w:proofErr w:type="spellStart"/>
      <w:proofErr w:type="gramStart"/>
      <w:r w:rsidRPr="00864FA3">
        <w:rPr>
          <w:rFonts w:ascii="Times New Roman" w:hAnsi="Times New Roman"/>
          <w:b w:val="0"/>
          <w:color w:val="auto"/>
          <w:sz w:val="20"/>
          <w:szCs w:val="20"/>
        </w:rPr>
        <w:t>DelTurno</w:t>
      </w:r>
      <w:bookmarkEnd w:id="1004"/>
      <w:proofErr w:type="spellEnd"/>
      <w:proofErr w:type="gramEnd"/>
    </w:p>
    <w:p w:rsidR="00876F8E" w:rsidRPr="00864F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876F8E" w:rsidRPr="00864FA3" w:rsidRDefault="00876F8E" w:rsidP="00734C9D">
      <w:pPr>
        <w:spacing w:line="360" w:lineRule="auto"/>
        <w:rPr>
          <w:rFonts w:ascii="Times New Roman" w:hAnsi="Times New Roman"/>
        </w:rPr>
      </w:pPr>
    </w:p>
    <w:p w:rsidR="00876F8E" w:rsidRPr="00864FA3" w:rsidRDefault="00876F8E" w:rsidP="00734C9D">
      <w:pPr>
        <w:keepNext/>
        <w:spacing w:line="360" w:lineRule="auto"/>
        <w:ind w:firstLine="709"/>
        <w:jc w:val="center"/>
        <w:rPr>
          <w:rFonts w:ascii="Times New Roman" w:hAnsi="Times New Roman"/>
        </w:rPr>
      </w:pPr>
      <w:r>
        <w:rPr>
          <w:rFonts w:ascii="Times New Roman" w:hAnsi="Times New Roman"/>
          <w:noProof/>
          <w:lang w:eastAsia="pt-BR"/>
        </w:rPr>
        <w:lastRenderedPageBreak/>
        <w:drawing>
          <wp:anchor distT="0" distB="0" distL="114300" distR="114300" simplePos="0" relativeHeight="251683840" behindDoc="1" locked="0" layoutInCell="1" allowOverlap="1">
            <wp:simplePos x="0" y="0"/>
            <wp:positionH relativeFrom="column">
              <wp:posOffset>2804360</wp:posOffset>
            </wp:positionH>
            <wp:positionV relativeFrom="paragraph">
              <wp:posOffset>-2453355</wp:posOffset>
            </wp:positionV>
            <wp:extent cx="7420657" cy="12651475"/>
            <wp:effectExtent l="2628900" t="0" r="2618693" b="0"/>
            <wp:wrapNone/>
            <wp:docPr id="96" name="Imagem 20" descr="C:\Users\William.wbs\Desktop\TCC\Partes\Diagramas de Sequência\UcTurno_salvarTu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illiam.wbs\Desktop\TCC\Partes\Diagramas de Sequência\UcTurno_salvarTurno.jpg"/>
                    <pic:cNvPicPr>
                      <a:picLocks noChangeAspect="1" noChangeArrowheads="1"/>
                    </pic:cNvPicPr>
                  </pic:nvPicPr>
                  <pic:blipFill>
                    <a:blip r:embed="rId38" cstate="print"/>
                    <a:srcRect r="22766" b="7187"/>
                    <a:stretch>
                      <a:fillRect/>
                    </a:stretch>
                  </pic:blipFill>
                  <pic:spPr bwMode="auto">
                    <a:xfrm rot="16200000">
                      <a:off x="0" y="0"/>
                      <a:ext cx="7420657" cy="12651475"/>
                    </a:xfrm>
                    <a:prstGeom prst="rect">
                      <a:avLst/>
                    </a:prstGeom>
                    <a:noFill/>
                    <a:ln w="9525">
                      <a:noFill/>
                      <a:miter lim="800000"/>
                      <a:headEnd/>
                      <a:tailEnd/>
                    </a:ln>
                  </pic:spPr>
                </pic:pic>
              </a:graphicData>
            </a:graphic>
          </wp:anchor>
        </w:drawing>
      </w: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1005" w:name="_Toc374447991"/>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25</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w:t>
      </w:r>
      <w:proofErr w:type="spellStart"/>
      <w:proofErr w:type="gramStart"/>
      <w:r w:rsidRPr="00864FA3">
        <w:rPr>
          <w:rFonts w:ascii="Times New Roman" w:hAnsi="Times New Roman"/>
          <w:b w:val="0"/>
          <w:color w:val="auto"/>
          <w:sz w:val="20"/>
          <w:szCs w:val="20"/>
        </w:rPr>
        <w:t>SalvaTurno</w:t>
      </w:r>
      <w:bookmarkEnd w:id="1005"/>
      <w:proofErr w:type="spellEnd"/>
      <w:proofErr w:type="gramEnd"/>
    </w:p>
    <w:p w:rsidR="00876F8E" w:rsidRPr="00864F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876F8E" w:rsidRPr="00864FA3" w:rsidRDefault="00876F8E" w:rsidP="00734C9D">
      <w:pPr>
        <w:spacing w:line="360" w:lineRule="auto"/>
        <w:rPr>
          <w:rFonts w:ascii="Times New Roman" w:hAnsi="Times New Roman"/>
        </w:rPr>
      </w:pPr>
    </w:p>
    <w:p w:rsidR="00876F8E" w:rsidRPr="00864FA3" w:rsidRDefault="00827D27" w:rsidP="00734C9D">
      <w:pPr>
        <w:keepNext/>
        <w:spacing w:line="360" w:lineRule="auto"/>
        <w:ind w:firstLine="709"/>
        <w:jc w:val="center"/>
        <w:rPr>
          <w:rFonts w:ascii="Times New Roman" w:hAnsi="Times New Roman"/>
        </w:rPr>
      </w:pPr>
      <w:r>
        <w:rPr>
          <w:rFonts w:ascii="Times New Roman" w:hAnsi="Times New Roman"/>
          <w:noProof/>
          <w:lang w:eastAsia="pt-BR"/>
        </w:rPr>
        <w:drawing>
          <wp:anchor distT="0" distB="0" distL="114300" distR="114300" simplePos="0" relativeHeight="251684864" behindDoc="1" locked="0" layoutInCell="1" allowOverlap="1">
            <wp:simplePos x="0" y="0"/>
            <wp:positionH relativeFrom="column">
              <wp:posOffset>3218582</wp:posOffset>
            </wp:positionH>
            <wp:positionV relativeFrom="paragraph">
              <wp:posOffset>-2820939</wp:posOffset>
            </wp:positionV>
            <wp:extent cx="5720582" cy="12942534"/>
            <wp:effectExtent l="3638550" t="0" r="3613918" b="0"/>
            <wp:wrapNone/>
            <wp:docPr id="104" name="Imagem 5" descr="C:\Users\William.wbs\Desktop\TCC\Partes\Diagramas de Sequência\UcCurso_btnAddDisciplina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lliam.wbs\Desktop\TCC\Partes\Diagramas de Sequência\UcCurso_btnAddDisciplina_Click.jpg"/>
                    <pic:cNvPicPr>
                      <a:picLocks noChangeAspect="1" noChangeArrowheads="1"/>
                    </pic:cNvPicPr>
                  </pic:nvPicPr>
                  <pic:blipFill>
                    <a:blip r:embed="rId39" cstate="print"/>
                    <a:srcRect r="37957" b="1336"/>
                    <a:stretch>
                      <a:fillRect/>
                    </a:stretch>
                  </pic:blipFill>
                  <pic:spPr bwMode="auto">
                    <a:xfrm rot="16200000">
                      <a:off x="0" y="0"/>
                      <a:ext cx="5720384" cy="12942086"/>
                    </a:xfrm>
                    <a:prstGeom prst="rect">
                      <a:avLst/>
                    </a:prstGeom>
                    <a:noFill/>
                    <a:ln w="9525">
                      <a:noFill/>
                      <a:miter lim="800000"/>
                      <a:headEnd/>
                      <a:tailEnd/>
                    </a:ln>
                  </pic:spPr>
                </pic:pic>
              </a:graphicData>
            </a:graphic>
          </wp:anchor>
        </w:drawing>
      </w: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1006" w:name="_Toc374447992"/>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26</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w:t>
      </w:r>
      <w:proofErr w:type="spellStart"/>
      <w:proofErr w:type="gramStart"/>
      <w:r w:rsidRPr="00864FA3">
        <w:rPr>
          <w:rFonts w:ascii="Times New Roman" w:hAnsi="Times New Roman"/>
          <w:b w:val="0"/>
          <w:color w:val="auto"/>
          <w:sz w:val="20"/>
          <w:szCs w:val="20"/>
        </w:rPr>
        <w:t>AddDisciplina</w:t>
      </w:r>
      <w:bookmarkEnd w:id="1006"/>
      <w:proofErr w:type="spellEnd"/>
      <w:proofErr w:type="gramEnd"/>
    </w:p>
    <w:p w:rsidR="00FB35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FB35A3" w:rsidRDefault="00FB35A3" w:rsidP="00734C9D">
      <w:pPr>
        <w:spacing w:after="0" w:line="360" w:lineRule="auto"/>
        <w:rPr>
          <w:rFonts w:ascii="Times New Roman" w:hAnsi="Times New Roman"/>
          <w:sz w:val="20"/>
          <w:szCs w:val="20"/>
        </w:rPr>
      </w:pPr>
      <w:r>
        <w:rPr>
          <w:rFonts w:ascii="Times New Roman" w:hAnsi="Times New Roman"/>
          <w:sz w:val="20"/>
          <w:szCs w:val="20"/>
        </w:rPr>
        <w:br w:type="page"/>
      </w:r>
    </w:p>
    <w:p w:rsidR="00876F8E" w:rsidRPr="00864FA3" w:rsidRDefault="00827D27" w:rsidP="00734C9D">
      <w:pPr>
        <w:keepNext/>
        <w:spacing w:line="360" w:lineRule="auto"/>
        <w:jc w:val="center"/>
        <w:rPr>
          <w:rFonts w:ascii="Times New Roman" w:hAnsi="Times New Roman"/>
        </w:rPr>
      </w:pPr>
      <w:r>
        <w:rPr>
          <w:rFonts w:ascii="Times New Roman" w:hAnsi="Times New Roman"/>
          <w:noProof/>
          <w:lang w:eastAsia="pt-BR"/>
        </w:rPr>
        <w:lastRenderedPageBreak/>
        <w:drawing>
          <wp:anchor distT="0" distB="0" distL="114300" distR="114300" simplePos="0" relativeHeight="251685888" behindDoc="1" locked="0" layoutInCell="1" allowOverlap="1">
            <wp:simplePos x="0" y="0"/>
            <wp:positionH relativeFrom="column">
              <wp:posOffset>4349115</wp:posOffset>
            </wp:positionH>
            <wp:positionV relativeFrom="paragraph">
              <wp:posOffset>-2891790</wp:posOffset>
            </wp:positionV>
            <wp:extent cx="4598035" cy="13306425"/>
            <wp:effectExtent l="4381500" t="0" r="4355465" b="0"/>
            <wp:wrapNone/>
            <wp:docPr id="103" name="Imagem 4" descr="C:\Users\William.wbs\Desktop\TCC\Partes\Diagramas de Sequência\UcCurso_btnAddTurma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lliam.wbs\Desktop\TCC\Partes\Diagramas de Sequência\UcCurso_btnAddTurma_Click.jpg"/>
                    <pic:cNvPicPr>
                      <a:picLocks noChangeAspect="1" noChangeArrowheads="1"/>
                    </pic:cNvPicPr>
                  </pic:nvPicPr>
                  <pic:blipFill>
                    <a:blip r:embed="rId40" cstate="print"/>
                    <a:srcRect r="51165"/>
                    <a:stretch>
                      <a:fillRect/>
                    </a:stretch>
                  </pic:blipFill>
                  <pic:spPr bwMode="auto">
                    <a:xfrm rot="16200000">
                      <a:off x="0" y="0"/>
                      <a:ext cx="4598035" cy="13306425"/>
                    </a:xfrm>
                    <a:prstGeom prst="rect">
                      <a:avLst/>
                    </a:prstGeom>
                    <a:noFill/>
                    <a:ln w="9525">
                      <a:noFill/>
                      <a:miter lim="800000"/>
                      <a:headEnd/>
                      <a:tailEnd/>
                    </a:ln>
                  </pic:spPr>
                </pic:pic>
              </a:graphicData>
            </a:graphic>
          </wp:anchor>
        </w:drawing>
      </w: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1007" w:name="_Toc374447993"/>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27</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w:t>
      </w:r>
      <w:proofErr w:type="spellStart"/>
      <w:proofErr w:type="gramStart"/>
      <w:r w:rsidRPr="00864FA3">
        <w:rPr>
          <w:rFonts w:ascii="Times New Roman" w:hAnsi="Times New Roman"/>
          <w:b w:val="0"/>
          <w:color w:val="auto"/>
          <w:sz w:val="20"/>
          <w:szCs w:val="20"/>
        </w:rPr>
        <w:t>AddTurma</w:t>
      </w:r>
      <w:bookmarkEnd w:id="1007"/>
      <w:proofErr w:type="spellEnd"/>
      <w:proofErr w:type="gramEnd"/>
    </w:p>
    <w:p w:rsidR="00876F8E" w:rsidRPr="00864FA3" w:rsidRDefault="00876F8E"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FB35A3" w:rsidRDefault="00FB35A3" w:rsidP="00734C9D">
      <w:pPr>
        <w:spacing w:after="0" w:line="360" w:lineRule="auto"/>
        <w:rPr>
          <w:rFonts w:ascii="Times New Roman" w:hAnsi="Times New Roman"/>
          <w:sz w:val="24"/>
          <w:szCs w:val="24"/>
        </w:rPr>
      </w:pPr>
      <w:r>
        <w:rPr>
          <w:rFonts w:ascii="Times New Roman" w:hAnsi="Times New Roman"/>
          <w:sz w:val="24"/>
          <w:szCs w:val="24"/>
        </w:rPr>
        <w:br w:type="page"/>
      </w:r>
    </w:p>
    <w:p w:rsidR="00876F8E" w:rsidRPr="00864FA3" w:rsidRDefault="00876F8E" w:rsidP="00734C9D">
      <w:pPr>
        <w:keepNext/>
        <w:spacing w:line="360" w:lineRule="auto"/>
        <w:jc w:val="center"/>
        <w:rPr>
          <w:rFonts w:ascii="Times New Roman" w:hAnsi="Times New Roman"/>
        </w:rPr>
      </w:pPr>
      <w:r>
        <w:rPr>
          <w:rFonts w:ascii="Times New Roman" w:hAnsi="Times New Roman"/>
          <w:noProof/>
          <w:lang w:eastAsia="pt-BR"/>
        </w:rPr>
        <w:lastRenderedPageBreak/>
        <w:drawing>
          <wp:anchor distT="0" distB="0" distL="114300" distR="114300" simplePos="0" relativeHeight="251686912" behindDoc="1" locked="0" layoutInCell="1" allowOverlap="1">
            <wp:simplePos x="0" y="0"/>
            <wp:positionH relativeFrom="column">
              <wp:posOffset>5019150</wp:posOffset>
            </wp:positionH>
            <wp:positionV relativeFrom="paragraph">
              <wp:posOffset>-2138986</wp:posOffset>
            </wp:positionV>
            <wp:extent cx="3666095" cy="13101145"/>
            <wp:effectExtent l="4743450" t="0" r="4715905" b="0"/>
            <wp:wrapNone/>
            <wp:docPr id="99" name="Imagem 23" descr="C:\Users\William.wbs\Desktop\TCC\Partes\Diagramas de Sequência\UcGrade_btnGerarGrade_C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William.wbs\Desktop\TCC\Partes\Diagramas de Sequência\UcGrade_btnGerarGrade_Click.jpg"/>
                    <pic:cNvPicPr>
                      <a:picLocks noChangeAspect="1" noChangeArrowheads="1"/>
                    </pic:cNvPicPr>
                  </pic:nvPicPr>
                  <pic:blipFill>
                    <a:blip r:embed="rId41" cstate="print"/>
                    <a:srcRect r="60778" b="844"/>
                    <a:stretch>
                      <a:fillRect/>
                    </a:stretch>
                  </pic:blipFill>
                  <pic:spPr bwMode="auto">
                    <a:xfrm rot="16200000">
                      <a:off x="0" y="0"/>
                      <a:ext cx="3666095" cy="13101145"/>
                    </a:xfrm>
                    <a:prstGeom prst="rect">
                      <a:avLst/>
                    </a:prstGeom>
                    <a:noFill/>
                    <a:ln w="9525">
                      <a:noFill/>
                      <a:miter lim="800000"/>
                      <a:headEnd/>
                      <a:tailEnd/>
                    </a:ln>
                  </pic:spPr>
                </pic:pic>
              </a:graphicData>
            </a:graphic>
          </wp:anchor>
        </w:drawing>
      </w: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FB35A3" w:rsidRDefault="00FB35A3" w:rsidP="00734C9D">
      <w:pPr>
        <w:pStyle w:val="Legenda"/>
        <w:spacing w:line="360" w:lineRule="auto"/>
        <w:jc w:val="center"/>
        <w:rPr>
          <w:rFonts w:ascii="Times New Roman" w:hAnsi="Times New Roman"/>
          <w:b w:val="0"/>
          <w:color w:val="auto"/>
          <w:sz w:val="20"/>
          <w:szCs w:val="20"/>
        </w:rPr>
      </w:pPr>
    </w:p>
    <w:p w:rsidR="00876F8E" w:rsidRPr="00864FA3" w:rsidRDefault="00876F8E" w:rsidP="00734C9D">
      <w:pPr>
        <w:pStyle w:val="Legenda"/>
        <w:spacing w:line="360" w:lineRule="auto"/>
        <w:jc w:val="center"/>
        <w:rPr>
          <w:rFonts w:ascii="Times New Roman" w:hAnsi="Times New Roman"/>
          <w:b w:val="0"/>
          <w:color w:val="auto"/>
          <w:sz w:val="20"/>
          <w:szCs w:val="20"/>
        </w:rPr>
      </w:pPr>
      <w:bookmarkStart w:id="1008" w:name="_Toc374447994"/>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28</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sequência Gerar Grade</w:t>
      </w:r>
      <w:bookmarkEnd w:id="1008"/>
    </w:p>
    <w:p w:rsidR="00876F8E" w:rsidRDefault="00876F8E" w:rsidP="00734C9D">
      <w:pPr>
        <w:spacing w:line="360" w:lineRule="auto"/>
        <w:jc w:val="center"/>
        <w:rPr>
          <w:rFonts w:ascii="Times New Roman" w:hAnsi="Times New Roman"/>
          <w:sz w:val="20"/>
          <w:szCs w:val="20"/>
        </w:rPr>
        <w:sectPr w:rsidR="00876F8E" w:rsidSect="0076254F">
          <w:pgSz w:w="23814" w:h="16839" w:orient="landscape" w:code="8"/>
          <w:pgMar w:top="1134" w:right="1134" w:bottom="1701" w:left="1701" w:header="709" w:footer="709" w:gutter="0"/>
          <w:cols w:space="708"/>
          <w:docGrid w:linePitch="360"/>
        </w:sectPr>
      </w:pPr>
      <w:r w:rsidRPr="00864FA3">
        <w:rPr>
          <w:rFonts w:ascii="Times New Roman" w:hAnsi="Times New Roman"/>
          <w:sz w:val="20"/>
          <w:szCs w:val="20"/>
        </w:rPr>
        <w:t>(FONTE: do autor</w:t>
      </w:r>
      <w:proofErr w:type="gramStart"/>
      <w:r w:rsidRPr="00864FA3">
        <w:rPr>
          <w:rFonts w:ascii="Times New Roman" w:hAnsi="Times New Roman"/>
          <w:sz w:val="20"/>
          <w:szCs w:val="20"/>
        </w:rPr>
        <w:t>)</w:t>
      </w:r>
      <w:proofErr w:type="gramEnd"/>
    </w:p>
    <w:p w:rsidR="004F03DE" w:rsidRPr="00864FA3" w:rsidRDefault="004F03DE" w:rsidP="00734C9D">
      <w:pPr>
        <w:spacing w:after="0" w:line="360" w:lineRule="auto"/>
        <w:rPr>
          <w:rFonts w:ascii="Times New Roman" w:hAnsi="Times New Roman"/>
          <w:sz w:val="24"/>
          <w:szCs w:val="24"/>
        </w:rPr>
      </w:pPr>
    </w:p>
    <w:p w:rsidR="004F03DE" w:rsidRPr="000E25B1" w:rsidRDefault="000E25B1" w:rsidP="000E25B1">
      <w:pPr>
        <w:pStyle w:val="PargrafodaLista"/>
        <w:numPr>
          <w:ilvl w:val="1"/>
          <w:numId w:val="65"/>
        </w:numPr>
        <w:spacing w:line="360" w:lineRule="auto"/>
        <w:jc w:val="both"/>
        <w:outlineLvl w:val="1"/>
        <w:rPr>
          <w:rFonts w:ascii="Times New Roman" w:hAnsi="Times New Roman"/>
          <w:b/>
          <w:sz w:val="24"/>
          <w:szCs w:val="24"/>
        </w:rPr>
      </w:pPr>
      <w:bookmarkStart w:id="1009" w:name="_Toc373452658"/>
      <w:bookmarkStart w:id="1010" w:name="_Toc374912057"/>
      <w:r>
        <w:rPr>
          <w:rFonts w:ascii="Times New Roman" w:hAnsi="Times New Roman"/>
          <w:b/>
          <w:sz w:val="24"/>
          <w:szCs w:val="24"/>
        </w:rPr>
        <w:t xml:space="preserve"> </w:t>
      </w:r>
      <w:r w:rsidR="004F03DE" w:rsidRPr="000E25B1">
        <w:rPr>
          <w:rFonts w:ascii="Times New Roman" w:hAnsi="Times New Roman"/>
          <w:b/>
          <w:sz w:val="24"/>
          <w:szCs w:val="24"/>
        </w:rPr>
        <w:t>Diagrama de Navega</w:t>
      </w:r>
      <w:r w:rsidR="00627938" w:rsidRPr="000E25B1">
        <w:rPr>
          <w:rFonts w:ascii="Times New Roman" w:hAnsi="Times New Roman"/>
          <w:b/>
          <w:sz w:val="24"/>
          <w:szCs w:val="24"/>
        </w:rPr>
        <w:t>bilidade</w:t>
      </w:r>
      <w:bookmarkEnd w:id="1009"/>
      <w:bookmarkEnd w:id="1010"/>
    </w:p>
    <w:p w:rsidR="004F03DE" w:rsidRPr="00864FA3" w:rsidRDefault="004F03DE" w:rsidP="00734C9D">
      <w:pPr>
        <w:spacing w:line="360" w:lineRule="auto"/>
        <w:jc w:val="both"/>
        <w:rPr>
          <w:rFonts w:ascii="Times New Roman" w:hAnsi="Times New Roman"/>
          <w:b/>
          <w:sz w:val="24"/>
          <w:szCs w:val="24"/>
        </w:rPr>
      </w:pPr>
    </w:p>
    <w:p w:rsidR="004F03DE" w:rsidRPr="00864FA3" w:rsidRDefault="00EB1B94" w:rsidP="00734C9D">
      <w:pPr>
        <w:spacing w:line="360" w:lineRule="auto"/>
        <w:ind w:firstLine="476"/>
        <w:jc w:val="both"/>
        <w:rPr>
          <w:rFonts w:ascii="Times New Roman" w:hAnsi="Times New Roman"/>
          <w:sz w:val="24"/>
          <w:szCs w:val="24"/>
        </w:rPr>
      </w:pPr>
      <w:r w:rsidRPr="00864FA3">
        <w:rPr>
          <w:rFonts w:ascii="Times New Roman" w:hAnsi="Times New Roman"/>
          <w:sz w:val="24"/>
          <w:szCs w:val="24"/>
        </w:rPr>
        <w:t>Na figura 29 é apresentado</w:t>
      </w:r>
      <w:r w:rsidR="00DB0E59" w:rsidRPr="00864FA3">
        <w:rPr>
          <w:rFonts w:ascii="Times New Roman" w:hAnsi="Times New Roman"/>
          <w:sz w:val="24"/>
          <w:szCs w:val="24"/>
        </w:rPr>
        <w:t xml:space="preserve"> o diagrama de navegabilidade do sistema </w:t>
      </w:r>
      <w:proofErr w:type="spellStart"/>
      <w:r w:rsidR="00DB0E59" w:rsidRPr="00864FA3">
        <w:rPr>
          <w:rFonts w:ascii="Times New Roman" w:hAnsi="Times New Roman"/>
          <w:sz w:val="24"/>
          <w:szCs w:val="24"/>
        </w:rPr>
        <w:t>Kairos</w:t>
      </w:r>
      <w:proofErr w:type="spellEnd"/>
    </w:p>
    <w:p w:rsidR="00EB1B94" w:rsidRPr="00864FA3" w:rsidRDefault="00EB1B94" w:rsidP="00734C9D">
      <w:pPr>
        <w:spacing w:line="360" w:lineRule="auto"/>
        <w:jc w:val="both"/>
        <w:rPr>
          <w:rFonts w:ascii="Times New Roman" w:hAnsi="Times New Roman"/>
          <w:sz w:val="24"/>
          <w:szCs w:val="24"/>
        </w:rPr>
      </w:pPr>
    </w:p>
    <w:p w:rsidR="00DD2134" w:rsidRPr="00864FA3" w:rsidRDefault="00ED6D24" w:rsidP="00734C9D">
      <w:pPr>
        <w:keepNext/>
        <w:spacing w:line="360" w:lineRule="auto"/>
        <w:jc w:val="center"/>
        <w:rPr>
          <w:rFonts w:ascii="Times New Roman" w:hAnsi="Times New Roman"/>
        </w:rPr>
      </w:pPr>
      <w:r w:rsidRPr="00864FA3">
        <w:rPr>
          <w:rFonts w:ascii="Times New Roman" w:hAnsi="Times New Roman"/>
          <w:noProof/>
          <w:sz w:val="24"/>
          <w:szCs w:val="24"/>
          <w:lang w:eastAsia="pt-BR"/>
        </w:rPr>
        <w:drawing>
          <wp:inline distT="0" distB="0" distL="0" distR="0">
            <wp:extent cx="5940098" cy="5404513"/>
            <wp:effectExtent l="19050" t="0" r="3502" b="0"/>
            <wp:docPr id="31" name="Imagem 1" descr="C:\Users\Carolina\Carolina\Coisas\Faculdade\Drummond\TCC\Diagrama de Navegabilidade-v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olina\Carolina\Coisas\Faculdade\Drummond\TCC\Diagrama de Navegabilidade-v2.jpeg"/>
                    <pic:cNvPicPr>
                      <a:picLocks noChangeAspect="1" noChangeArrowheads="1"/>
                    </pic:cNvPicPr>
                  </pic:nvPicPr>
                  <pic:blipFill>
                    <a:blip r:embed="rId42" cstate="print"/>
                    <a:srcRect/>
                    <a:stretch>
                      <a:fillRect/>
                    </a:stretch>
                  </pic:blipFill>
                  <pic:spPr bwMode="auto">
                    <a:xfrm>
                      <a:off x="0" y="0"/>
                      <a:ext cx="5950408" cy="5413894"/>
                    </a:xfrm>
                    <a:prstGeom prst="rect">
                      <a:avLst/>
                    </a:prstGeom>
                    <a:noFill/>
                    <a:ln w="9525">
                      <a:noFill/>
                      <a:miter lim="800000"/>
                      <a:headEnd/>
                      <a:tailEnd/>
                    </a:ln>
                  </pic:spPr>
                </pic:pic>
              </a:graphicData>
            </a:graphic>
          </wp:inline>
        </w:drawing>
      </w:r>
    </w:p>
    <w:p w:rsidR="004F03DE" w:rsidRPr="00864FA3" w:rsidRDefault="00DD2134" w:rsidP="00734C9D">
      <w:pPr>
        <w:pStyle w:val="Legenda"/>
        <w:spacing w:line="360" w:lineRule="auto"/>
        <w:jc w:val="center"/>
        <w:rPr>
          <w:rFonts w:ascii="Times New Roman" w:hAnsi="Times New Roman"/>
          <w:b w:val="0"/>
          <w:color w:val="auto"/>
          <w:sz w:val="20"/>
          <w:szCs w:val="20"/>
        </w:rPr>
      </w:pPr>
      <w:bookmarkStart w:id="1011" w:name="_Toc374447995"/>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008D710C"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29</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Diagrama de navegabilidade</w:t>
      </w:r>
      <w:bookmarkEnd w:id="1011"/>
    </w:p>
    <w:p w:rsidR="004F03DE" w:rsidRPr="00864FA3" w:rsidRDefault="004B6E70" w:rsidP="00734C9D">
      <w:pPr>
        <w:spacing w:line="360" w:lineRule="auto"/>
        <w:jc w:val="center"/>
        <w:rPr>
          <w:rFonts w:ascii="Times New Roman" w:hAnsi="Times New Roman"/>
          <w:sz w:val="20"/>
          <w:szCs w:val="20"/>
        </w:rPr>
      </w:pPr>
      <w:r w:rsidRPr="00864FA3">
        <w:rPr>
          <w:rFonts w:ascii="Times New Roman" w:hAnsi="Times New Roman"/>
          <w:sz w:val="20"/>
          <w:szCs w:val="20"/>
        </w:rPr>
        <w:t>(FONTE: do autor)</w:t>
      </w:r>
    </w:p>
    <w:p w:rsidR="004B6E70" w:rsidRPr="00864FA3" w:rsidRDefault="004B6E70" w:rsidP="00734C9D">
      <w:pPr>
        <w:spacing w:line="360" w:lineRule="auto"/>
        <w:rPr>
          <w:rFonts w:ascii="Times New Roman" w:hAnsi="Times New Roman"/>
          <w:sz w:val="20"/>
          <w:szCs w:val="20"/>
        </w:rPr>
      </w:pPr>
    </w:p>
    <w:p w:rsidR="00821622" w:rsidRPr="00864FA3" w:rsidRDefault="00821622" w:rsidP="00734C9D">
      <w:pPr>
        <w:spacing w:after="0" w:line="360" w:lineRule="auto"/>
        <w:rPr>
          <w:rFonts w:ascii="Times New Roman" w:hAnsi="Times New Roman"/>
          <w:b/>
          <w:sz w:val="24"/>
          <w:szCs w:val="24"/>
        </w:rPr>
      </w:pPr>
      <w:r w:rsidRPr="00864FA3">
        <w:rPr>
          <w:rFonts w:ascii="Times New Roman" w:hAnsi="Times New Roman"/>
          <w:b/>
          <w:sz w:val="24"/>
          <w:szCs w:val="24"/>
        </w:rPr>
        <w:br w:type="page"/>
      </w:r>
    </w:p>
    <w:p w:rsidR="006944FF" w:rsidRPr="00864FA3" w:rsidRDefault="006944FF" w:rsidP="000E25B1">
      <w:pPr>
        <w:pStyle w:val="SemEspaamento"/>
        <w:numPr>
          <w:ilvl w:val="1"/>
          <w:numId w:val="65"/>
        </w:numPr>
        <w:spacing w:line="360" w:lineRule="auto"/>
        <w:jc w:val="both"/>
        <w:outlineLvl w:val="1"/>
        <w:rPr>
          <w:rFonts w:ascii="Times New Roman" w:hAnsi="Times New Roman"/>
          <w:b/>
          <w:sz w:val="24"/>
          <w:szCs w:val="24"/>
        </w:rPr>
      </w:pPr>
      <w:bookmarkStart w:id="1012" w:name="_Toc373452659"/>
      <w:bookmarkStart w:id="1013" w:name="_Toc374912058"/>
      <w:r w:rsidRPr="00864FA3">
        <w:rPr>
          <w:rFonts w:ascii="Times New Roman" w:hAnsi="Times New Roman"/>
          <w:b/>
          <w:sz w:val="24"/>
          <w:szCs w:val="24"/>
        </w:rPr>
        <w:lastRenderedPageBreak/>
        <w:t>Softwares Utilizados</w:t>
      </w:r>
      <w:bookmarkEnd w:id="1012"/>
      <w:bookmarkEnd w:id="1013"/>
    </w:p>
    <w:p w:rsidR="006944FF" w:rsidRDefault="006944FF" w:rsidP="00734C9D">
      <w:pPr>
        <w:pStyle w:val="SemEspaamento"/>
        <w:spacing w:line="360" w:lineRule="auto"/>
        <w:ind w:firstLine="709"/>
        <w:jc w:val="both"/>
        <w:rPr>
          <w:rFonts w:ascii="Times New Roman" w:hAnsi="Times New Roman"/>
          <w:sz w:val="24"/>
          <w:szCs w:val="24"/>
        </w:rPr>
      </w:pPr>
    </w:p>
    <w:p w:rsidR="00F96AEA" w:rsidRPr="00864FA3" w:rsidRDefault="00F96AEA" w:rsidP="00734C9D">
      <w:pPr>
        <w:pStyle w:val="SemEspaamento"/>
        <w:spacing w:line="360" w:lineRule="auto"/>
        <w:ind w:firstLine="709"/>
        <w:jc w:val="both"/>
        <w:rPr>
          <w:rFonts w:ascii="Times New Roman" w:hAnsi="Times New Roman"/>
          <w:sz w:val="24"/>
          <w:szCs w:val="24"/>
        </w:rPr>
      </w:pPr>
    </w:p>
    <w:p w:rsidR="006944FF" w:rsidRPr="00864FA3" w:rsidRDefault="006944FF" w:rsidP="000E25B1">
      <w:pPr>
        <w:pStyle w:val="SemEspaamento"/>
        <w:numPr>
          <w:ilvl w:val="2"/>
          <w:numId w:val="65"/>
        </w:numPr>
        <w:spacing w:line="360" w:lineRule="auto"/>
        <w:jc w:val="both"/>
        <w:outlineLvl w:val="2"/>
        <w:rPr>
          <w:rFonts w:ascii="Times New Roman" w:hAnsi="Times New Roman"/>
          <w:b/>
          <w:sz w:val="24"/>
          <w:szCs w:val="24"/>
        </w:rPr>
      </w:pPr>
      <w:bookmarkStart w:id="1014" w:name="_Toc373452660"/>
      <w:bookmarkStart w:id="1015" w:name="_Toc374912059"/>
      <w:proofErr w:type="spellStart"/>
      <w:proofErr w:type="gramStart"/>
      <w:r w:rsidRPr="00864FA3">
        <w:rPr>
          <w:rFonts w:ascii="Times New Roman" w:hAnsi="Times New Roman"/>
          <w:b/>
          <w:sz w:val="24"/>
          <w:szCs w:val="24"/>
        </w:rPr>
        <w:t>SQLite</w:t>
      </w:r>
      <w:bookmarkEnd w:id="1014"/>
      <w:bookmarkEnd w:id="1015"/>
      <w:proofErr w:type="spellEnd"/>
      <w:proofErr w:type="gramEnd"/>
    </w:p>
    <w:p w:rsidR="006944FF" w:rsidRDefault="006944FF" w:rsidP="00734C9D">
      <w:pPr>
        <w:pStyle w:val="SemEspaamento"/>
        <w:spacing w:line="360" w:lineRule="auto"/>
        <w:ind w:firstLine="709"/>
        <w:jc w:val="both"/>
        <w:rPr>
          <w:rFonts w:ascii="Times New Roman" w:hAnsi="Times New Roman"/>
          <w:sz w:val="24"/>
          <w:szCs w:val="24"/>
        </w:rPr>
      </w:pPr>
    </w:p>
    <w:p w:rsidR="00F96AEA" w:rsidRPr="00864FA3" w:rsidRDefault="00F96AEA"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i/>
          <w:sz w:val="24"/>
          <w:szCs w:val="24"/>
        </w:rPr>
      </w:pPr>
      <w:r w:rsidRPr="00864FA3">
        <w:rPr>
          <w:rFonts w:ascii="Times New Roman" w:hAnsi="Times New Roman"/>
          <w:sz w:val="24"/>
          <w:szCs w:val="24"/>
        </w:rPr>
        <w:t xml:space="preserve">O </w:t>
      </w:r>
      <w:proofErr w:type="spellStart"/>
      <w:proofErr w:type="gramStart"/>
      <w:r w:rsidRPr="00864FA3">
        <w:rPr>
          <w:rFonts w:ascii="Times New Roman" w:hAnsi="Times New Roman"/>
          <w:sz w:val="24"/>
          <w:szCs w:val="24"/>
        </w:rPr>
        <w:t>SQLite</w:t>
      </w:r>
      <w:proofErr w:type="spellEnd"/>
      <w:proofErr w:type="gramEnd"/>
      <w:r w:rsidRPr="00864FA3">
        <w:rPr>
          <w:rFonts w:ascii="Times New Roman" w:hAnsi="Times New Roman"/>
          <w:sz w:val="24"/>
          <w:szCs w:val="24"/>
        </w:rPr>
        <w:t xml:space="preserve"> é uma biblioteca de </w:t>
      </w:r>
      <w:r w:rsidRPr="00864FA3">
        <w:rPr>
          <w:rFonts w:ascii="Times New Roman" w:hAnsi="Times New Roman"/>
          <w:i/>
          <w:sz w:val="24"/>
          <w:szCs w:val="24"/>
        </w:rPr>
        <w:t>software</w:t>
      </w:r>
      <w:r w:rsidRPr="00864FA3">
        <w:rPr>
          <w:rFonts w:ascii="Times New Roman" w:hAnsi="Times New Roman"/>
          <w:sz w:val="24"/>
          <w:szCs w:val="24"/>
        </w:rPr>
        <w:t xml:space="preserve"> sem servidor, sem configurações, sendo um banco de dados SQL relacional. Segundo o próprio desenvolvedor, </w:t>
      </w:r>
      <w:proofErr w:type="spellStart"/>
      <w:proofErr w:type="gramStart"/>
      <w:r w:rsidRPr="00864FA3">
        <w:rPr>
          <w:rFonts w:ascii="Times New Roman" w:hAnsi="Times New Roman"/>
          <w:sz w:val="24"/>
          <w:szCs w:val="24"/>
        </w:rPr>
        <w:t>SQLite</w:t>
      </w:r>
      <w:proofErr w:type="spellEnd"/>
      <w:proofErr w:type="gramEnd"/>
      <w:r w:rsidRPr="00864FA3">
        <w:rPr>
          <w:rFonts w:ascii="Times New Roman" w:hAnsi="Times New Roman"/>
          <w:sz w:val="24"/>
          <w:szCs w:val="24"/>
        </w:rPr>
        <w:t xml:space="preserve"> é o maior motor de banco de dados SQL do mundo. Além disso, </w:t>
      </w:r>
      <w:proofErr w:type="spellStart"/>
      <w:proofErr w:type="gramStart"/>
      <w:r w:rsidRPr="00864FA3">
        <w:rPr>
          <w:rFonts w:ascii="Times New Roman" w:hAnsi="Times New Roman"/>
          <w:sz w:val="24"/>
          <w:szCs w:val="24"/>
        </w:rPr>
        <w:t>SQLite</w:t>
      </w:r>
      <w:proofErr w:type="spellEnd"/>
      <w:proofErr w:type="gramEnd"/>
      <w:r w:rsidRPr="00864FA3">
        <w:rPr>
          <w:rFonts w:ascii="Times New Roman" w:hAnsi="Times New Roman"/>
          <w:sz w:val="24"/>
          <w:szCs w:val="24"/>
        </w:rPr>
        <w:t xml:space="preserve"> tem seu código aberto, sendo assim considerado </w:t>
      </w:r>
      <w:r w:rsidRPr="00864FA3">
        <w:rPr>
          <w:rFonts w:ascii="Times New Roman" w:hAnsi="Times New Roman"/>
          <w:i/>
          <w:sz w:val="24"/>
          <w:szCs w:val="24"/>
        </w:rPr>
        <w:t>um open source.</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spellStart"/>
      <w:proofErr w:type="gramStart"/>
      <w:r w:rsidRPr="00864FA3">
        <w:rPr>
          <w:rFonts w:ascii="Times New Roman" w:hAnsi="Times New Roman"/>
          <w:sz w:val="24"/>
          <w:szCs w:val="24"/>
        </w:rPr>
        <w:t>SQLite</w:t>
      </w:r>
      <w:proofErr w:type="spellEnd"/>
      <w:proofErr w:type="gramEnd"/>
      <w:r w:rsidRPr="00864FA3">
        <w:rPr>
          <w:rFonts w:ascii="Times New Roman" w:hAnsi="Times New Roman"/>
          <w:sz w:val="24"/>
          <w:szCs w:val="24"/>
        </w:rPr>
        <w:t xml:space="preserve"> nada mais é que um mecanismo de banco de dados SQL embutido a um programa, sendo mais leve, mais rápido e muitas vezes mais pratico. E diferente dos demais bancos de dados, o </w:t>
      </w:r>
      <w:proofErr w:type="spellStart"/>
      <w:proofErr w:type="gramStart"/>
      <w:r w:rsidRPr="00864FA3">
        <w:rPr>
          <w:rFonts w:ascii="Times New Roman" w:hAnsi="Times New Roman"/>
          <w:sz w:val="24"/>
          <w:szCs w:val="24"/>
        </w:rPr>
        <w:t>SQLite</w:t>
      </w:r>
      <w:proofErr w:type="spellEnd"/>
      <w:proofErr w:type="gramEnd"/>
      <w:r w:rsidRPr="00864FA3">
        <w:rPr>
          <w:rFonts w:ascii="Times New Roman" w:hAnsi="Times New Roman"/>
          <w:sz w:val="24"/>
          <w:szCs w:val="24"/>
        </w:rPr>
        <w:t xml:space="preserve"> não tem seus processos em um Servidor paralelo ou seja, escreve e lê em arquivos de disco comuns. </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Também é multi plataforma, permitindo que os arquivos sejam transferidos para quaisquer sistemas operacionais de diferentes arquiteturas computacionais.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As atualizações do </w:t>
      </w:r>
      <w:proofErr w:type="spellStart"/>
      <w:proofErr w:type="gramStart"/>
      <w:r w:rsidRPr="00864FA3">
        <w:rPr>
          <w:rFonts w:ascii="Times New Roman" w:hAnsi="Times New Roman"/>
          <w:sz w:val="24"/>
          <w:szCs w:val="24"/>
        </w:rPr>
        <w:t>SQLite</w:t>
      </w:r>
      <w:proofErr w:type="spellEnd"/>
      <w:proofErr w:type="gramEnd"/>
      <w:r w:rsidRPr="00864FA3">
        <w:rPr>
          <w:rFonts w:ascii="Times New Roman" w:hAnsi="Times New Roman"/>
          <w:sz w:val="24"/>
          <w:szCs w:val="24"/>
        </w:rPr>
        <w:t xml:space="preserve"> sempre são muito confiáveis. Segundo o fabricante desta biblioteca, são realizados os mais diversos tipos de testes possíveis utilizando milhões de instruções SQL e diversas ferramentas que simulam falhas, erros, queda de energia entre outras falhas para deixar a ferramenta cada vez melhor sem perder sua segurança e credibilidade. Ainda segundo o fabricante, é obvio que ainda há a possibilidade de algum erro atrapalhar o funcionamento da ferramenta, mas que o </w:t>
      </w:r>
      <w:proofErr w:type="spellStart"/>
      <w:proofErr w:type="gramStart"/>
      <w:r w:rsidRPr="00864FA3">
        <w:rPr>
          <w:rFonts w:ascii="Times New Roman" w:hAnsi="Times New Roman"/>
          <w:sz w:val="24"/>
          <w:szCs w:val="24"/>
        </w:rPr>
        <w:t>SQLite</w:t>
      </w:r>
      <w:proofErr w:type="spellEnd"/>
      <w:proofErr w:type="gramEnd"/>
      <w:r w:rsidRPr="00864FA3">
        <w:rPr>
          <w:rFonts w:ascii="Times New Roman" w:hAnsi="Times New Roman"/>
          <w:sz w:val="24"/>
          <w:szCs w:val="24"/>
        </w:rPr>
        <w:t>, inclusive por ser de código aberto, é honesto e não esconde seus</w:t>
      </w:r>
      <w:r w:rsidRPr="00864FA3">
        <w:rPr>
          <w:rFonts w:ascii="Times New Roman" w:hAnsi="Times New Roman"/>
          <w:i/>
          <w:sz w:val="24"/>
          <w:szCs w:val="24"/>
        </w:rPr>
        <w:t xml:space="preserve"> bugs, </w:t>
      </w:r>
      <w:r w:rsidRPr="00864FA3">
        <w:rPr>
          <w:rFonts w:ascii="Times New Roman" w:hAnsi="Times New Roman"/>
          <w:sz w:val="24"/>
          <w:szCs w:val="24"/>
        </w:rPr>
        <w:t xml:space="preserve">informando </w:t>
      </w:r>
      <w:r w:rsidR="00B83C5E" w:rsidRPr="00864FA3">
        <w:rPr>
          <w:rFonts w:ascii="Times New Roman" w:hAnsi="Times New Roman"/>
          <w:sz w:val="24"/>
          <w:szCs w:val="24"/>
        </w:rPr>
        <w:t>a</w:t>
      </w:r>
      <w:r w:rsidRPr="00864FA3">
        <w:rPr>
          <w:rFonts w:ascii="Times New Roman" w:hAnsi="Times New Roman"/>
          <w:sz w:val="24"/>
          <w:szCs w:val="24"/>
        </w:rPr>
        <w:t>o usuário/desenvolvedor seus bug e até apontando os mais críticos, ao contrário dos concorrentes comerciais que preferem omitir estes fatos.</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A base de códigos do </w:t>
      </w:r>
      <w:proofErr w:type="spellStart"/>
      <w:proofErr w:type="gramStart"/>
      <w:r w:rsidRPr="00864FA3">
        <w:rPr>
          <w:rFonts w:ascii="Times New Roman" w:hAnsi="Times New Roman"/>
          <w:sz w:val="24"/>
          <w:szCs w:val="24"/>
        </w:rPr>
        <w:t>SQLite</w:t>
      </w:r>
      <w:proofErr w:type="spellEnd"/>
      <w:proofErr w:type="gramEnd"/>
      <w:r w:rsidRPr="00864FA3">
        <w:rPr>
          <w:rFonts w:ascii="Times New Roman" w:hAnsi="Times New Roman"/>
          <w:sz w:val="24"/>
          <w:szCs w:val="24"/>
        </w:rPr>
        <w:t xml:space="preserve"> é desenvolvida, por uma equipe internacional de desenvolvedores que se dedicam integralmente ao projeto fazendo com que a ferramenta seja sempre compatível e segura.</w:t>
      </w:r>
    </w:p>
    <w:p w:rsidR="006944FF" w:rsidRPr="00864FA3" w:rsidRDefault="00B83C5E"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O código-fonte</w:t>
      </w:r>
      <w:r w:rsidR="006944FF" w:rsidRPr="00864FA3">
        <w:rPr>
          <w:rFonts w:ascii="Times New Roman" w:hAnsi="Times New Roman"/>
          <w:sz w:val="24"/>
          <w:szCs w:val="24"/>
        </w:rPr>
        <w:t xml:space="preserve"> do </w:t>
      </w:r>
      <w:proofErr w:type="spellStart"/>
      <w:proofErr w:type="gramStart"/>
      <w:r w:rsidR="006944FF" w:rsidRPr="00864FA3">
        <w:rPr>
          <w:rFonts w:ascii="Times New Roman" w:hAnsi="Times New Roman"/>
          <w:sz w:val="24"/>
          <w:szCs w:val="24"/>
        </w:rPr>
        <w:t>SQLite</w:t>
      </w:r>
      <w:proofErr w:type="spellEnd"/>
      <w:proofErr w:type="gramEnd"/>
      <w:r w:rsidR="006944FF" w:rsidRPr="00864FA3">
        <w:rPr>
          <w:rFonts w:ascii="Times New Roman" w:hAnsi="Times New Roman"/>
          <w:sz w:val="24"/>
          <w:szCs w:val="24"/>
        </w:rPr>
        <w:t xml:space="preserve"> é gratuito, porém é possível dar um apoio profissional a causa. Há também empresas que patrocinam como a </w:t>
      </w:r>
      <w:r w:rsidR="006944FF" w:rsidRPr="00864FA3">
        <w:rPr>
          <w:rFonts w:ascii="Times New Roman" w:hAnsi="Times New Roman"/>
          <w:i/>
          <w:sz w:val="24"/>
          <w:szCs w:val="24"/>
        </w:rPr>
        <w:t>Nokia</w:t>
      </w:r>
      <w:r w:rsidR="006944FF" w:rsidRPr="00864FA3">
        <w:rPr>
          <w:rFonts w:ascii="Times New Roman" w:hAnsi="Times New Roman"/>
          <w:sz w:val="24"/>
          <w:szCs w:val="24"/>
        </w:rPr>
        <w:t xml:space="preserve">, a </w:t>
      </w:r>
      <w:r w:rsidR="006944FF" w:rsidRPr="00864FA3">
        <w:rPr>
          <w:rFonts w:ascii="Times New Roman" w:hAnsi="Times New Roman"/>
          <w:i/>
          <w:sz w:val="24"/>
          <w:szCs w:val="24"/>
        </w:rPr>
        <w:t>Oracle</w:t>
      </w:r>
      <w:r w:rsidR="006944FF" w:rsidRPr="00864FA3">
        <w:rPr>
          <w:rFonts w:ascii="Times New Roman" w:hAnsi="Times New Roman"/>
          <w:sz w:val="24"/>
          <w:szCs w:val="24"/>
        </w:rPr>
        <w:t xml:space="preserve">, a </w:t>
      </w:r>
      <w:r w:rsidR="006944FF" w:rsidRPr="00864FA3">
        <w:rPr>
          <w:rFonts w:ascii="Times New Roman" w:hAnsi="Times New Roman"/>
          <w:i/>
          <w:sz w:val="24"/>
          <w:szCs w:val="24"/>
        </w:rPr>
        <w:t>Mozilla</w:t>
      </w:r>
      <w:r w:rsidR="006944FF" w:rsidRPr="00864FA3">
        <w:rPr>
          <w:rFonts w:ascii="Times New Roman" w:hAnsi="Times New Roman"/>
          <w:sz w:val="24"/>
          <w:szCs w:val="24"/>
        </w:rPr>
        <w:t xml:space="preserve">, a </w:t>
      </w:r>
      <w:r w:rsidR="006944FF" w:rsidRPr="00864FA3">
        <w:rPr>
          <w:rFonts w:ascii="Times New Roman" w:hAnsi="Times New Roman"/>
          <w:i/>
          <w:sz w:val="24"/>
          <w:szCs w:val="24"/>
        </w:rPr>
        <w:t>Adobe</w:t>
      </w:r>
      <w:r w:rsidR="006944FF" w:rsidRPr="00864FA3">
        <w:rPr>
          <w:rFonts w:ascii="Times New Roman" w:hAnsi="Times New Roman"/>
          <w:sz w:val="24"/>
          <w:szCs w:val="24"/>
        </w:rPr>
        <w:t xml:space="preserve">, a </w:t>
      </w:r>
      <w:proofErr w:type="spellStart"/>
      <w:r w:rsidR="006944FF" w:rsidRPr="00864FA3">
        <w:rPr>
          <w:rFonts w:ascii="Times New Roman" w:hAnsi="Times New Roman"/>
          <w:i/>
          <w:sz w:val="24"/>
          <w:szCs w:val="24"/>
        </w:rPr>
        <w:t>Bentley</w:t>
      </w:r>
      <w:proofErr w:type="spellEnd"/>
      <w:r w:rsidR="006944FF" w:rsidRPr="00864FA3">
        <w:rPr>
          <w:rFonts w:ascii="Times New Roman" w:hAnsi="Times New Roman"/>
          <w:sz w:val="24"/>
          <w:szCs w:val="24"/>
        </w:rPr>
        <w:t xml:space="preserve"> e a </w:t>
      </w:r>
      <w:proofErr w:type="spellStart"/>
      <w:r w:rsidR="006944FF" w:rsidRPr="00864FA3">
        <w:rPr>
          <w:rFonts w:ascii="Times New Roman" w:hAnsi="Times New Roman"/>
          <w:i/>
          <w:sz w:val="24"/>
          <w:szCs w:val="24"/>
        </w:rPr>
        <w:t>Bloomberg</w:t>
      </w:r>
      <w:proofErr w:type="spellEnd"/>
      <w:r w:rsidR="006944FF" w:rsidRPr="00864FA3">
        <w:rPr>
          <w:rFonts w:ascii="Times New Roman" w:hAnsi="Times New Roman"/>
          <w:sz w:val="24"/>
          <w:szCs w:val="24"/>
        </w:rPr>
        <w:t xml:space="preserve">. Atualmente o </w:t>
      </w:r>
      <w:proofErr w:type="spellStart"/>
      <w:proofErr w:type="gramStart"/>
      <w:r w:rsidR="006944FF" w:rsidRPr="00864FA3">
        <w:rPr>
          <w:rFonts w:ascii="Times New Roman" w:hAnsi="Times New Roman"/>
          <w:sz w:val="24"/>
          <w:szCs w:val="24"/>
        </w:rPr>
        <w:t>SQLite</w:t>
      </w:r>
      <w:proofErr w:type="spellEnd"/>
      <w:proofErr w:type="gramEnd"/>
      <w:r w:rsidR="006944FF" w:rsidRPr="00864FA3">
        <w:rPr>
          <w:rFonts w:ascii="Times New Roman" w:hAnsi="Times New Roman"/>
          <w:sz w:val="24"/>
          <w:szCs w:val="24"/>
        </w:rPr>
        <w:t xml:space="preserve"> encontra-se na versão 3.8.1.</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D60B27" w:rsidRPr="00864FA3" w:rsidRDefault="00D60B27" w:rsidP="00734C9D">
      <w:pPr>
        <w:pStyle w:val="SemEspaamento"/>
        <w:spacing w:line="360" w:lineRule="auto"/>
        <w:ind w:firstLine="709"/>
        <w:jc w:val="both"/>
        <w:rPr>
          <w:rFonts w:ascii="Times New Roman" w:hAnsi="Times New Roman"/>
          <w:b/>
          <w:sz w:val="24"/>
          <w:szCs w:val="24"/>
        </w:rPr>
      </w:pPr>
    </w:p>
    <w:p w:rsidR="006944FF" w:rsidRPr="00827D27" w:rsidRDefault="00821622" w:rsidP="000E25B1">
      <w:pPr>
        <w:pStyle w:val="SemEspaamento"/>
        <w:numPr>
          <w:ilvl w:val="2"/>
          <w:numId w:val="65"/>
        </w:numPr>
        <w:spacing w:line="360" w:lineRule="auto"/>
        <w:jc w:val="both"/>
        <w:outlineLvl w:val="2"/>
        <w:rPr>
          <w:rFonts w:ascii="Times New Roman" w:hAnsi="Times New Roman"/>
          <w:b/>
          <w:sz w:val="24"/>
          <w:szCs w:val="24"/>
        </w:rPr>
      </w:pPr>
      <w:r w:rsidRPr="00864FA3">
        <w:rPr>
          <w:rFonts w:ascii="Times New Roman" w:hAnsi="Times New Roman"/>
          <w:b/>
          <w:sz w:val="24"/>
          <w:szCs w:val="24"/>
        </w:rPr>
        <w:br w:type="page"/>
      </w:r>
      <w:bookmarkStart w:id="1016" w:name="_Toc373452661"/>
      <w:bookmarkStart w:id="1017" w:name="_Toc374912060"/>
      <w:r w:rsidR="00827D27">
        <w:rPr>
          <w:rFonts w:ascii="Times New Roman" w:hAnsi="Times New Roman"/>
          <w:b/>
          <w:sz w:val="24"/>
          <w:szCs w:val="24"/>
        </w:rPr>
        <w:lastRenderedPageBreak/>
        <w:t>C#</w:t>
      </w:r>
      <w:bookmarkEnd w:id="1016"/>
      <w:bookmarkEnd w:id="1017"/>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Pronuncia-se C – </w:t>
      </w:r>
      <w:r w:rsidRPr="00864FA3">
        <w:rPr>
          <w:rFonts w:ascii="Times New Roman" w:hAnsi="Times New Roman"/>
          <w:i/>
          <w:sz w:val="24"/>
          <w:szCs w:val="24"/>
        </w:rPr>
        <w:t>Sharp</w:t>
      </w:r>
      <w:r w:rsidRPr="00864FA3">
        <w:rPr>
          <w:rFonts w:ascii="Times New Roman" w:hAnsi="Times New Roman"/>
          <w:sz w:val="24"/>
          <w:szCs w:val="24"/>
        </w:rPr>
        <w:t xml:space="preserve">, é uma linguagem de programação utilizada para os mais diversos fins que executam sobre </w:t>
      </w:r>
      <w:proofErr w:type="gramStart"/>
      <w:r w:rsidRPr="00864FA3">
        <w:rPr>
          <w:rFonts w:ascii="Times New Roman" w:hAnsi="Times New Roman"/>
          <w:sz w:val="24"/>
          <w:szCs w:val="24"/>
        </w:rPr>
        <w:t xml:space="preserve">o </w:t>
      </w:r>
      <w:r w:rsidRPr="00864FA3">
        <w:rPr>
          <w:rFonts w:ascii="Times New Roman" w:hAnsi="Times New Roman"/>
          <w:i/>
          <w:sz w:val="24"/>
          <w:szCs w:val="24"/>
        </w:rPr>
        <w:t>.</w:t>
      </w:r>
      <w:proofErr w:type="gramEnd"/>
      <w:r w:rsidRPr="00864FA3">
        <w:rPr>
          <w:rFonts w:ascii="Times New Roman" w:hAnsi="Times New Roman"/>
          <w:i/>
          <w:sz w:val="24"/>
          <w:szCs w:val="24"/>
        </w:rPr>
        <w:t>NET Framework</w:t>
      </w:r>
      <w:r w:rsidRPr="00864FA3">
        <w:rPr>
          <w:rFonts w:ascii="Times New Roman" w:hAnsi="Times New Roman"/>
          <w:sz w:val="24"/>
          <w:szCs w:val="24"/>
        </w:rPr>
        <w:t xml:space="preserve">. C# também é uma linguagem orientada a objetos sendo considerada pela maioria dos programadores uma das mais simples de ser aprendida, poderosa e com uma </w:t>
      </w:r>
      <w:proofErr w:type="spellStart"/>
      <w:r w:rsidRPr="00864FA3">
        <w:rPr>
          <w:rFonts w:ascii="Times New Roman" w:hAnsi="Times New Roman"/>
          <w:sz w:val="24"/>
          <w:szCs w:val="24"/>
        </w:rPr>
        <w:t>tipagem</w:t>
      </w:r>
      <w:proofErr w:type="spellEnd"/>
      <w:r w:rsidRPr="00864FA3">
        <w:rPr>
          <w:rFonts w:ascii="Times New Roman" w:hAnsi="Times New Roman"/>
          <w:sz w:val="24"/>
          <w:szCs w:val="24"/>
        </w:rPr>
        <w:t xml:space="preserve"> segura</w:t>
      </w:r>
      <w:r w:rsidR="000431B1" w:rsidRPr="00864FA3">
        <w:rPr>
          <w:rFonts w:ascii="Times New Roman" w:hAnsi="Times New Roman"/>
          <w:sz w:val="24"/>
          <w:szCs w:val="24"/>
        </w:rPr>
        <w:t>,</w:t>
      </w:r>
      <w:r w:rsidRPr="00864FA3">
        <w:rPr>
          <w:rFonts w:ascii="Times New Roman" w:hAnsi="Times New Roman"/>
          <w:sz w:val="24"/>
          <w:szCs w:val="24"/>
        </w:rPr>
        <w:t xml:space="preserve"> além de rapidez.</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Sua fabricante, a </w:t>
      </w:r>
      <w:r w:rsidRPr="00864FA3">
        <w:rPr>
          <w:rFonts w:ascii="Times New Roman" w:hAnsi="Times New Roman"/>
          <w:i/>
          <w:sz w:val="24"/>
          <w:szCs w:val="24"/>
        </w:rPr>
        <w:t>Microsoft</w:t>
      </w:r>
      <w:r w:rsidRPr="00864FA3">
        <w:rPr>
          <w:rFonts w:ascii="Times New Roman" w:hAnsi="Times New Roman"/>
          <w:sz w:val="24"/>
          <w:szCs w:val="24"/>
        </w:rPr>
        <w:t xml:space="preserve"> afirma que o C# é a principal linguagem de programação </w:t>
      </w:r>
      <w:proofErr w:type="gramStart"/>
      <w:r w:rsidRPr="00864FA3">
        <w:rPr>
          <w:rFonts w:ascii="Times New Roman" w:hAnsi="Times New Roman"/>
          <w:sz w:val="24"/>
          <w:szCs w:val="24"/>
        </w:rPr>
        <w:t xml:space="preserve">para </w:t>
      </w:r>
      <w:r w:rsidRPr="00864FA3">
        <w:rPr>
          <w:rFonts w:ascii="Times New Roman" w:hAnsi="Times New Roman"/>
          <w:i/>
          <w:sz w:val="24"/>
          <w:szCs w:val="24"/>
        </w:rPr>
        <w:t>.</w:t>
      </w:r>
      <w:proofErr w:type="gramEnd"/>
      <w:r w:rsidRPr="00864FA3">
        <w:rPr>
          <w:rFonts w:ascii="Times New Roman" w:hAnsi="Times New Roman"/>
          <w:i/>
          <w:sz w:val="24"/>
          <w:szCs w:val="24"/>
        </w:rPr>
        <w:t>NET</w:t>
      </w:r>
      <w:r w:rsidRPr="00864FA3">
        <w:rPr>
          <w:rFonts w:ascii="Times New Roman" w:hAnsi="Times New Roman"/>
          <w:sz w:val="24"/>
          <w:szCs w:val="24"/>
        </w:rPr>
        <w:t>, tendo um parentesco com C++, é uma linguagem simples de implementar.</w:t>
      </w:r>
    </w:p>
    <w:p w:rsidR="00821622" w:rsidRPr="00864FA3" w:rsidRDefault="00821622" w:rsidP="00734C9D">
      <w:pPr>
        <w:pStyle w:val="SemEspaamento"/>
        <w:spacing w:line="360" w:lineRule="auto"/>
        <w:ind w:firstLine="709"/>
        <w:jc w:val="both"/>
        <w:rPr>
          <w:rFonts w:ascii="Times New Roman" w:hAnsi="Times New Roman"/>
          <w:sz w:val="24"/>
          <w:szCs w:val="24"/>
        </w:rPr>
      </w:pPr>
    </w:p>
    <w:p w:rsidR="00821622" w:rsidRPr="00864FA3" w:rsidRDefault="00821622" w:rsidP="00734C9D">
      <w:pPr>
        <w:pStyle w:val="SemEspaamento"/>
        <w:spacing w:line="360" w:lineRule="auto"/>
        <w:ind w:firstLine="709"/>
        <w:jc w:val="both"/>
        <w:rPr>
          <w:rFonts w:ascii="Times New Roman" w:hAnsi="Times New Roman"/>
          <w:sz w:val="24"/>
          <w:szCs w:val="24"/>
        </w:rPr>
      </w:pPr>
    </w:p>
    <w:p w:rsidR="006944FF" w:rsidRPr="00864FA3" w:rsidRDefault="000431B1" w:rsidP="000E25B1">
      <w:pPr>
        <w:pStyle w:val="SemEspaamento"/>
        <w:numPr>
          <w:ilvl w:val="2"/>
          <w:numId w:val="65"/>
        </w:numPr>
        <w:spacing w:line="360" w:lineRule="auto"/>
        <w:jc w:val="both"/>
        <w:outlineLvl w:val="2"/>
        <w:rPr>
          <w:rFonts w:ascii="Times New Roman" w:hAnsi="Times New Roman"/>
          <w:b/>
          <w:sz w:val="24"/>
          <w:szCs w:val="24"/>
        </w:rPr>
      </w:pPr>
      <w:bookmarkStart w:id="1018" w:name="_Toc373452662"/>
      <w:bookmarkStart w:id="1019" w:name="_Toc374912061"/>
      <w:r w:rsidRPr="00864FA3">
        <w:rPr>
          <w:rFonts w:ascii="Times New Roman" w:hAnsi="Times New Roman"/>
          <w:b/>
          <w:sz w:val="24"/>
          <w:szCs w:val="24"/>
        </w:rPr>
        <w:t>.</w:t>
      </w:r>
      <w:r w:rsidR="006944FF" w:rsidRPr="00864FA3">
        <w:rPr>
          <w:rFonts w:ascii="Times New Roman" w:hAnsi="Times New Roman"/>
          <w:b/>
          <w:sz w:val="24"/>
          <w:szCs w:val="24"/>
        </w:rPr>
        <w:t>NET-</w:t>
      </w:r>
      <w:r w:rsidR="006944FF" w:rsidRPr="00864FA3">
        <w:rPr>
          <w:rFonts w:ascii="Times New Roman" w:hAnsi="Times New Roman"/>
          <w:b/>
          <w:i/>
          <w:sz w:val="24"/>
          <w:szCs w:val="24"/>
        </w:rPr>
        <w:t>Framework 4.0</w:t>
      </w:r>
      <w:bookmarkEnd w:id="1018"/>
      <w:bookmarkEnd w:id="1019"/>
    </w:p>
    <w:p w:rsidR="006944FF" w:rsidRPr="00864FA3" w:rsidRDefault="006944FF" w:rsidP="00734C9D">
      <w:pPr>
        <w:pStyle w:val="SemEspaamento"/>
        <w:spacing w:line="360" w:lineRule="auto"/>
        <w:ind w:firstLine="709"/>
        <w:jc w:val="both"/>
        <w:rPr>
          <w:rFonts w:ascii="Times New Roman" w:hAnsi="Times New Roman"/>
          <w:sz w:val="24"/>
          <w:szCs w:val="24"/>
        </w:rPr>
      </w:pPr>
    </w:p>
    <w:p w:rsidR="004B6E70" w:rsidRPr="00864FA3" w:rsidRDefault="004B6E70"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 xml:space="preserve">O </w:t>
      </w:r>
      <w:r w:rsidR="000431B1" w:rsidRPr="00864FA3">
        <w:rPr>
          <w:rFonts w:ascii="Times New Roman" w:hAnsi="Times New Roman"/>
          <w:i/>
          <w:sz w:val="24"/>
          <w:szCs w:val="24"/>
        </w:rPr>
        <w:t>.</w:t>
      </w:r>
      <w:proofErr w:type="gramEnd"/>
      <w:r w:rsidR="000431B1" w:rsidRPr="00864FA3">
        <w:rPr>
          <w:rFonts w:ascii="Times New Roman" w:hAnsi="Times New Roman"/>
          <w:i/>
          <w:sz w:val="24"/>
          <w:szCs w:val="24"/>
        </w:rPr>
        <w:t xml:space="preserve">NET </w:t>
      </w:r>
      <w:r w:rsidRPr="00864FA3">
        <w:rPr>
          <w:rFonts w:ascii="Times New Roman" w:hAnsi="Times New Roman"/>
          <w:i/>
          <w:sz w:val="24"/>
          <w:szCs w:val="24"/>
        </w:rPr>
        <w:t xml:space="preserve">Framework </w:t>
      </w:r>
      <w:r w:rsidRPr="00864FA3">
        <w:rPr>
          <w:rFonts w:ascii="Times New Roman" w:hAnsi="Times New Roman"/>
          <w:sz w:val="24"/>
          <w:szCs w:val="24"/>
        </w:rPr>
        <w:t>é um ambiente de execução gerenciado que oferece uma variedade de serviços para seus aplicativos em execução.</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Ele consiste de dois componentes principais: o </w:t>
      </w:r>
      <w:proofErr w:type="spellStart"/>
      <w:r w:rsidRPr="00864FA3">
        <w:rPr>
          <w:rFonts w:ascii="Times New Roman" w:hAnsi="Times New Roman"/>
          <w:i/>
          <w:sz w:val="24"/>
          <w:szCs w:val="24"/>
        </w:rPr>
        <w:t>Common</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Language</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Runtime</w:t>
      </w:r>
      <w:proofErr w:type="spellEnd"/>
      <w:r w:rsidRPr="00864FA3">
        <w:rPr>
          <w:rFonts w:ascii="Times New Roman" w:hAnsi="Times New Roman"/>
          <w:sz w:val="24"/>
          <w:szCs w:val="24"/>
        </w:rPr>
        <w:t xml:space="preserve"> (CLR), que é o mecanismo de execução que lida com a</w:t>
      </w:r>
      <w:r w:rsidR="00495EFD" w:rsidRPr="00864FA3">
        <w:rPr>
          <w:rFonts w:ascii="Times New Roman" w:hAnsi="Times New Roman"/>
          <w:sz w:val="24"/>
          <w:szCs w:val="24"/>
        </w:rPr>
        <w:t>plicativos que estão executando</w:t>
      </w:r>
      <w:r w:rsidRPr="00864FA3">
        <w:rPr>
          <w:rFonts w:ascii="Times New Roman" w:hAnsi="Times New Roman"/>
          <w:sz w:val="24"/>
          <w:szCs w:val="24"/>
        </w:rPr>
        <w:t xml:space="preserve">, e </w:t>
      </w:r>
      <w:proofErr w:type="gramStart"/>
      <w:r w:rsidRPr="00864FA3">
        <w:rPr>
          <w:rFonts w:ascii="Times New Roman" w:hAnsi="Times New Roman"/>
          <w:sz w:val="24"/>
          <w:szCs w:val="24"/>
        </w:rPr>
        <w:t xml:space="preserve">o </w:t>
      </w:r>
      <w:r w:rsidR="000431B1" w:rsidRPr="00864FA3">
        <w:rPr>
          <w:rFonts w:ascii="Times New Roman" w:hAnsi="Times New Roman"/>
          <w:i/>
          <w:sz w:val="24"/>
          <w:szCs w:val="24"/>
        </w:rPr>
        <w:t>,</w:t>
      </w:r>
      <w:proofErr w:type="gramEnd"/>
      <w:r w:rsidR="000431B1"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que fornece uma biblioteca de código testado e reutilizável que os desenvolvedores podem chamar a partir de suas próprias aplicações. </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 xml:space="preserve">O </w:t>
      </w:r>
      <w:r w:rsidR="000431B1" w:rsidRPr="00864FA3">
        <w:rPr>
          <w:rFonts w:ascii="Times New Roman" w:hAnsi="Times New Roman"/>
          <w:i/>
          <w:sz w:val="24"/>
          <w:szCs w:val="24"/>
        </w:rPr>
        <w:t>.</w:t>
      </w:r>
      <w:proofErr w:type="gramEnd"/>
      <w:r w:rsidR="000431B1"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inclui uma ampla gama de serviços para execução de </w:t>
      </w:r>
      <w:r w:rsidR="00495EFD" w:rsidRPr="00864FA3">
        <w:rPr>
          <w:rFonts w:ascii="Times New Roman" w:hAnsi="Times New Roman"/>
          <w:sz w:val="24"/>
          <w:szCs w:val="24"/>
        </w:rPr>
        <w:t>aplicações,</w:t>
      </w:r>
      <w:r w:rsidRPr="00864FA3">
        <w:rPr>
          <w:rFonts w:ascii="Times New Roman" w:hAnsi="Times New Roman"/>
          <w:sz w:val="24"/>
          <w:szCs w:val="24"/>
        </w:rPr>
        <w:t xml:space="preserve"> tais como:</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Gerenciamento de memória: Em muitas linguagens de programação, os programadores são responsáveis ​​por alocar e liberar memória e para lidar com a duração dos objetos. </w:t>
      </w:r>
      <w:proofErr w:type="gramStart"/>
      <w:r w:rsidRPr="00864FA3">
        <w:rPr>
          <w:rFonts w:ascii="Times New Roman" w:hAnsi="Times New Roman"/>
          <w:sz w:val="24"/>
          <w:szCs w:val="24"/>
        </w:rPr>
        <w:t xml:space="preserve">No </w:t>
      </w:r>
      <w:r w:rsidR="00AD20A3" w:rsidRPr="00864FA3">
        <w:rPr>
          <w:rFonts w:ascii="Times New Roman" w:hAnsi="Times New Roman"/>
          <w:i/>
          <w:sz w:val="24"/>
          <w:szCs w:val="24"/>
        </w:rPr>
        <w:t>.</w:t>
      </w:r>
      <w:proofErr w:type="gramEnd"/>
      <w:r w:rsidR="00AD20A3"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o </w:t>
      </w:r>
      <w:r w:rsidRPr="00864FA3">
        <w:rPr>
          <w:rFonts w:ascii="Times New Roman" w:hAnsi="Times New Roman"/>
          <w:i/>
          <w:sz w:val="24"/>
          <w:szCs w:val="24"/>
        </w:rPr>
        <w:t>CLR</w:t>
      </w:r>
      <w:r w:rsidRPr="00864FA3">
        <w:rPr>
          <w:rFonts w:ascii="Times New Roman" w:hAnsi="Times New Roman"/>
          <w:sz w:val="24"/>
          <w:szCs w:val="24"/>
        </w:rPr>
        <w:t xml:space="preserve"> fornece esses serviços a favor da aplicação. Em linguagens de programação tradicionais, tipos básicos são definidos pelo compilador, o que dificulta a interoperabilidade entre linguagens. </w:t>
      </w:r>
      <w:proofErr w:type="gramStart"/>
      <w:r w:rsidRPr="00864FA3">
        <w:rPr>
          <w:rFonts w:ascii="Times New Roman" w:hAnsi="Times New Roman"/>
          <w:sz w:val="24"/>
          <w:szCs w:val="24"/>
        </w:rPr>
        <w:t xml:space="preserve">No </w:t>
      </w:r>
      <w:r w:rsidR="00A75681" w:rsidRPr="00864FA3">
        <w:rPr>
          <w:rFonts w:ascii="Times New Roman" w:hAnsi="Times New Roman"/>
          <w:i/>
          <w:sz w:val="24"/>
          <w:szCs w:val="24"/>
        </w:rPr>
        <w:t>.</w:t>
      </w:r>
      <w:proofErr w:type="gramEnd"/>
      <w:r w:rsidR="00A75681"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tipos básicos são definidos pelo tipo de sistema e são comuns a todas as línguas que têm como alvo o .</w:t>
      </w:r>
      <w:r w:rsidRPr="00864FA3">
        <w:rPr>
          <w:rFonts w:ascii="Times New Roman" w:hAnsi="Times New Roman"/>
          <w:i/>
          <w:sz w:val="24"/>
          <w:szCs w:val="24"/>
        </w:rPr>
        <w:t>NET Framework</w:t>
      </w:r>
      <w:r w:rsidRPr="00864FA3">
        <w:rPr>
          <w:rFonts w:ascii="Times New Roman" w:hAnsi="Times New Roman"/>
          <w:sz w:val="24"/>
          <w:szCs w:val="24"/>
        </w:rPr>
        <w:t>.</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Uma extensa biblioteca de classes: Em vez de ter que escrever grandes quantidades de código para lidar com operações de programação de baixo nível comum, os programadores podem usar uma biblioteca de fácil acesso de tipos e seus </w:t>
      </w:r>
      <w:r w:rsidR="00495EFD" w:rsidRPr="00864FA3">
        <w:rPr>
          <w:rFonts w:ascii="Times New Roman" w:hAnsi="Times New Roman"/>
          <w:sz w:val="24"/>
          <w:szCs w:val="24"/>
        </w:rPr>
        <w:t>membros diretamente</w:t>
      </w:r>
      <w:r w:rsidRPr="00864FA3">
        <w:rPr>
          <w:rFonts w:ascii="Times New Roman" w:hAnsi="Times New Roman"/>
          <w:sz w:val="24"/>
          <w:szCs w:val="24"/>
        </w:rPr>
        <w:t xml:space="preserve"> da biblioteca de classe </w:t>
      </w:r>
      <w:proofErr w:type="gramStart"/>
      <w:r w:rsidRPr="00864FA3">
        <w:rPr>
          <w:rFonts w:ascii="Times New Roman" w:hAnsi="Times New Roman"/>
          <w:sz w:val="24"/>
          <w:szCs w:val="24"/>
        </w:rPr>
        <w:t xml:space="preserve">do </w:t>
      </w:r>
      <w:r w:rsidR="00D74336" w:rsidRPr="00864FA3">
        <w:rPr>
          <w:rFonts w:ascii="Times New Roman" w:hAnsi="Times New Roman"/>
          <w:i/>
          <w:sz w:val="24"/>
          <w:szCs w:val="24"/>
        </w:rPr>
        <w:t>.</w:t>
      </w:r>
      <w:proofErr w:type="gramEnd"/>
      <w:r w:rsidR="00D74336"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lastRenderedPageBreak/>
        <w:t xml:space="preserve">Estruturas de desenvolvimento e tecnologias: </w:t>
      </w:r>
      <w:proofErr w:type="gramStart"/>
      <w:r w:rsidRPr="00864FA3">
        <w:rPr>
          <w:rFonts w:ascii="Times New Roman" w:hAnsi="Times New Roman"/>
          <w:i/>
          <w:sz w:val="24"/>
          <w:szCs w:val="24"/>
        </w:rPr>
        <w:t xml:space="preserve">O </w:t>
      </w:r>
      <w:r w:rsidR="00B659FD" w:rsidRPr="00864FA3">
        <w:rPr>
          <w:rFonts w:ascii="Times New Roman" w:hAnsi="Times New Roman"/>
          <w:i/>
          <w:sz w:val="24"/>
          <w:szCs w:val="24"/>
        </w:rPr>
        <w:t>.</w:t>
      </w:r>
      <w:proofErr w:type="gramEnd"/>
      <w:r w:rsidR="00B659FD" w:rsidRPr="00864FA3">
        <w:rPr>
          <w:rFonts w:ascii="Times New Roman" w:hAnsi="Times New Roman"/>
          <w:i/>
          <w:sz w:val="24"/>
          <w:szCs w:val="24"/>
        </w:rPr>
        <w:t xml:space="preserve">NET </w:t>
      </w:r>
      <w:r w:rsidRPr="00864FA3">
        <w:rPr>
          <w:rFonts w:ascii="Times New Roman" w:hAnsi="Times New Roman"/>
          <w:i/>
          <w:sz w:val="24"/>
          <w:szCs w:val="24"/>
        </w:rPr>
        <w:t>Framework</w:t>
      </w:r>
      <w:r w:rsidR="00B659FD" w:rsidRPr="00864FA3">
        <w:rPr>
          <w:rFonts w:ascii="Times New Roman" w:hAnsi="Times New Roman"/>
          <w:i/>
          <w:sz w:val="24"/>
          <w:szCs w:val="24"/>
        </w:rPr>
        <w:t xml:space="preserve"> </w:t>
      </w:r>
      <w:r w:rsidRPr="00864FA3">
        <w:rPr>
          <w:rFonts w:ascii="Times New Roman" w:hAnsi="Times New Roman"/>
          <w:sz w:val="24"/>
          <w:szCs w:val="24"/>
        </w:rPr>
        <w:t xml:space="preserve">inclui bibliotecas para áreas específicas de desenvolvimento de aplicações, tais como </w:t>
      </w:r>
      <w:r w:rsidRPr="00864FA3">
        <w:rPr>
          <w:rFonts w:ascii="Times New Roman" w:hAnsi="Times New Roman"/>
          <w:i/>
          <w:sz w:val="24"/>
          <w:szCs w:val="24"/>
        </w:rPr>
        <w:t>ASP.NET</w:t>
      </w:r>
      <w:r w:rsidRPr="00864FA3">
        <w:rPr>
          <w:rFonts w:ascii="Times New Roman" w:hAnsi="Times New Roman"/>
          <w:sz w:val="24"/>
          <w:szCs w:val="24"/>
        </w:rPr>
        <w:t xml:space="preserve"> para aplicações web, </w:t>
      </w:r>
      <w:r w:rsidRPr="00864FA3">
        <w:rPr>
          <w:rFonts w:ascii="Times New Roman" w:hAnsi="Times New Roman"/>
          <w:i/>
          <w:sz w:val="24"/>
          <w:szCs w:val="24"/>
        </w:rPr>
        <w:t>ADO.NET</w:t>
      </w:r>
      <w:r w:rsidRPr="00864FA3">
        <w:rPr>
          <w:rFonts w:ascii="Times New Roman" w:hAnsi="Times New Roman"/>
          <w:sz w:val="24"/>
          <w:szCs w:val="24"/>
        </w:rPr>
        <w:t xml:space="preserve"> para acesso a dados, e o </w:t>
      </w:r>
      <w:r w:rsidRPr="00864FA3">
        <w:rPr>
          <w:rFonts w:ascii="Times New Roman" w:hAnsi="Times New Roman"/>
          <w:i/>
          <w:sz w:val="24"/>
          <w:szCs w:val="24"/>
        </w:rPr>
        <w:t>Windows Communication Foundation</w:t>
      </w:r>
      <w:r w:rsidRPr="00864FA3">
        <w:rPr>
          <w:rFonts w:ascii="Times New Roman" w:hAnsi="Times New Roman"/>
          <w:sz w:val="24"/>
          <w:szCs w:val="24"/>
        </w:rPr>
        <w:t xml:space="preserve"> para aplicações orientadas a </w:t>
      </w:r>
      <w:r w:rsidR="00495EFD" w:rsidRPr="00864FA3">
        <w:rPr>
          <w:rFonts w:ascii="Times New Roman" w:hAnsi="Times New Roman"/>
          <w:sz w:val="24"/>
          <w:szCs w:val="24"/>
        </w:rPr>
        <w:t>serviços.</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Interoperabilidade de linguagem: Compiladores de linguagem que visam </w:t>
      </w:r>
      <w:proofErr w:type="gramStart"/>
      <w:r w:rsidRPr="00864FA3">
        <w:rPr>
          <w:rFonts w:ascii="Times New Roman" w:hAnsi="Times New Roman"/>
          <w:sz w:val="24"/>
          <w:szCs w:val="24"/>
        </w:rPr>
        <w:t xml:space="preserve">o </w:t>
      </w:r>
      <w:r w:rsidR="00B659FD" w:rsidRPr="00864FA3">
        <w:rPr>
          <w:rFonts w:ascii="Times New Roman" w:hAnsi="Times New Roman"/>
          <w:i/>
          <w:sz w:val="24"/>
          <w:szCs w:val="24"/>
        </w:rPr>
        <w:t>.</w:t>
      </w:r>
      <w:proofErr w:type="gramEnd"/>
      <w:r w:rsidR="00B659FD"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emitem um código intermediário chamado </w:t>
      </w:r>
      <w:proofErr w:type="spellStart"/>
      <w:r w:rsidRPr="00864FA3">
        <w:rPr>
          <w:rFonts w:ascii="Times New Roman" w:hAnsi="Times New Roman"/>
          <w:i/>
          <w:sz w:val="24"/>
          <w:szCs w:val="24"/>
        </w:rPr>
        <w:t>Common</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Intermediate</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Language</w:t>
      </w:r>
      <w:proofErr w:type="spellEnd"/>
      <w:r w:rsidRPr="00864FA3">
        <w:rPr>
          <w:rFonts w:ascii="Times New Roman" w:hAnsi="Times New Roman"/>
          <w:sz w:val="24"/>
          <w:szCs w:val="24"/>
        </w:rPr>
        <w:t xml:space="preserve"> (CIL), que por sua vez, é compilado em tempo de execução pelo </w:t>
      </w:r>
      <w:proofErr w:type="spellStart"/>
      <w:r w:rsidRPr="00864FA3">
        <w:rPr>
          <w:rFonts w:ascii="Times New Roman" w:hAnsi="Times New Roman"/>
          <w:i/>
          <w:sz w:val="24"/>
          <w:szCs w:val="24"/>
        </w:rPr>
        <w:t>Common</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Language</w:t>
      </w:r>
      <w:proofErr w:type="spellEnd"/>
      <w:r w:rsidRPr="00864FA3">
        <w:rPr>
          <w:rFonts w:ascii="Times New Roman" w:hAnsi="Times New Roman"/>
          <w:sz w:val="24"/>
          <w:szCs w:val="24"/>
        </w:rPr>
        <w:t xml:space="preserve"> </w:t>
      </w:r>
      <w:proofErr w:type="spellStart"/>
      <w:r w:rsidRPr="00864FA3">
        <w:rPr>
          <w:rFonts w:ascii="Times New Roman" w:hAnsi="Times New Roman"/>
          <w:i/>
          <w:sz w:val="24"/>
          <w:szCs w:val="24"/>
        </w:rPr>
        <w:t>Runtime</w:t>
      </w:r>
      <w:proofErr w:type="spellEnd"/>
      <w:r w:rsidRPr="00864FA3">
        <w:rPr>
          <w:rFonts w:ascii="Times New Roman" w:hAnsi="Times New Roman"/>
          <w:sz w:val="24"/>
          <w:szCs w:val="24"/>
        </w:rPr>
        <w:t>. Com esse recurso, rotinas escritas em uma linguagem são acessíveis para outras, e os programadores podem se concentrar na criação de aplicativos em sua linguagem preferencial.</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Compatibilidade de versões: Com raras </w:t>
      </w:r>
      <w:r w:rsidR="00495EFD" w:rsidRPr="00864FA3">
        <w:rPr>
          <w:rFonts w:ascii="Times New Roman" w:hAnsi="Times New Roman"/>
          <w:sz w:val="24"/>
          <w:szCs w:val="24"/>
        </w:rPr>
        <w:t>exceções,</w:t>
      </w:r>
      <w:r w:rsidRPr="00864FA3">
        <w:rPr>
          <w:rFonts w:ascii="Times New Roman" w:hAnsi="Times New Roman"/>
          <w:sz w:val="24"/>
          <w:szCs w:val="24"/>
        </w:rPr>
        <w:t xml:space="preserve"> os aplicativos que são desenvolvidos usando uma versão especial </w:t>
      </w:r>
      <w:proofErr w:type="gramStart"/>
      <w:r w:rsidRPr="00864FA3">
        <w:rPr>
          <w:rFonts w:ascii="Times New Roman" w:hAnsi="Times New Roman"/>
          <w:sz w:val="24"/>
          <w:szCs w:val="24"/>
        </w:rPr>
        <w:t xml:space="preserve">do </w:t>
      </w:r>
      <w:r w:rsidR="00DA241F" w:rsidRPr="00864FA3">
        <w:rPr>
          <w:rFonts w:ascii="Times New Roman" w:hAnsi="Times New Roman"/>
          <w:i/>
          <w:sz w:val="24"/>
          <w:szCs w:val="24"/>
        </w:rPr>
        <w:t>.</w:t>
      </w:r>
      <w:proofErr w:type="gramEnd"/>
      <w:r w:rsidR="00DA241F" w:rsidRPr="00864FA3">
        <w:rPr>
          <w:rFonts w:ascii="Times New Roman" w:hAnsi="Times New Roman"/>
          <w:i/>
          <w:sz w:val="24"/>
          <w:szCs w:val="24"/>
        </w:rPr>
        <w:t>NET Framework</w:t>
      </w:r>
      <w:r w:rsidRPr="00864FA3">
        <w:rPr>
          <w:rFonts w:ascii="Times New Roman" w:hAnsi="Times New Roman"/>
          <w:i/>
          <w:sz w:val="24"/>
          <w:szCs w:val="24"/>
        </w:rPr>
        <w:t xml:space="preserve"> </w:t>
      </w:r>
      <w:r w:rsidRPr="00864FA3">
        <w:rPr>
          <w:rFonts w:ascii="Times New Roman" w:hAnsi="Times New Roman"/>
          <w:sz w:val="24"/>
          <w:szCs w:val="24"/>
        </w:rPr>
        <w:t>pode</w:t>
      </w:r>
      <w:r w:rsidR="00DA241F" w:rsidRPr="00864FA3">
        <w:rPr>
          <w:rFonts w:ascii="Times New Roman" w:hAnsi="Times New Roman"/>
          <w:sz w:val="24"/>
          <w:szCs w:val="24"/>
        </w:rPr>
        <w:t>m</w:t>
      </w:r>
      <w:r w:rsidRPr="00864FA3">
        <w:rPr>
          <w:rFonts w:ascii="Times New Roman" w:hAnsi="Times New Roman"/>
          <w:sz w:val="24"/>
          <w:szCs w:val="24"/>
        </w:rPr>
        <w:t xml:space="preserve"> ser executado</w:t>
      </w:r>
      <w:r w:rsidR="00DA241F" w:rsidRPr="00864FA3">
        <w:rPr>
          <w:rFonts w:ascii="Times New Roman" w:hAnsi="Times New Roman"/>
          <w:sz w:val="24"/>
          <w:szCs w:val="24"/>
        </w:rPr>
        <w:t>s</w:t>
      </w:r>
      <w:r w:rsidRPr="00864FA3">
        <w:rPr>
          <w:rFonts w:ascii="Times New Roman" w:hAnsi="Times New Roman"/>
          <w:sz w:val="24"/>
          <w:szCs w:val="24"/>
        </w:rPr>
        <w:t xml:space="preserve"> sem modificações em uma versão posterior.</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Execução </w:t>
      </w:r>
      <w:proofErr w:type="spellStart"/>
      <w:r w:rsidRPr="00864FA3">
        <w:rPr>
          <w:rFonts w:ascii="Times New Roman" w:hAnsi="Times New Roman"/>
          <w:i/>
          <w:sz w:val="24"/>
          <w:szCs w:val="24"/>
        </w:rPr>
        <w:t>Side-by-side</w:t>
      </w:r>
      <w:proofErr w:type="spellEnd"/>
      <w:r w:rsidRPr="00864FA3">
        <w:rPr>
          <w:rFonts w:ascii="Times New Roman" w:hAnsi="Times New Roman"/>
          <w:sz w:val="24"/>
          <w:szCs w:val="24"/>
        </w:rPr>
        <w:t xml:space="preserve">: </w:t>
      </w:r>
      <w:proofErr w:type="gramStart"/>
      <w:r w:rsidRPr="00864FA3">
        <w:rPr>
          <w:rFonts w:ascii="Times New Roman" w:hAnsi="Times New Roman"/>
          <w:sz w:val="24"/>
          <w:szCs w:val="24"/>
        </w:rPr>
        <w:t xml:space="preserve">O </w:t>
      </w:r>
      <w:r w:rsidR="00DA241F" w:rsidRPr="00864FA3">
        <w:rPr>
          <w:rFonts w:ascii="Times New Roman" w:hAnsi="Times New Roman"/>
          <w:i/>
          <w:sz w:val="24"/>
          <w:szCs w:val="24"/>
        </w:rPr>
        <w:t>.</w:t>
      </w:r>
      <w:proofErr w:type="gramEnd"/>
      <w:r w:rsidR="00DA241F"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ajuda a resolver conflitos de versão, permitindo que várias versões do </w:t>
      </w:r>
      <w:proofErr w:type="spellStart"/>
      <w:r w:rsidRPr="00864FA3">
        <w:rPr>
          <w:rFonts w:ascii="Times New Roman" w:hAnsi="Times New Roman"/>
          <w:i/>
          <w:sz w:val="24"/>
          <w:szCs w:val="24"/>
        </w:rPr>
        <w:t>Common</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Language</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Runtime</w:t>
      </w:r>
      <w:proofErr w:type="spellEnd"/>
      <w:r w:rsidRPr="00864FA3">
        <w:rPr>
          <w:rFonts w:ascii="Times New Roman" w:hAnsi="Times New Roman"/>
          <w:sz w:val="24"/>
          <w:szCs w:val="24"/>
        </w:rPr>
        <w:t xml:space="preserve"> possam coexistir no mesmo computador, e assim um aplicativo pode ser executado na versão do </w:t>
      </w:r>
      <w:r w:rsidR="00DA241F"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para o qual ela foi construída.</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proofErr w:type="spellStart"/>
      <w:r w:rsidRPr="00864FA3">
        <w:rPr>
          <w:rFonts w:ascii="Times New Roman" w:hAnsi="Times New Roman"/>
          <w:i/>
          <w:sz w:val="24"/>
          <w:szCs w:val="24"/>
        </w:rPr>
        <w:t>Multitargeting</w:t>
      </w:r>
      <w:proofErr w:type="spellEnd"/>
      <w:r w:rsidRPr="00864FA3">
        <w:rPr>
          <w:rFonts w:ascii="Times New Roman" w:hAnsi="Times New Roman"/>
          <w:sz w:val="24"/>
          <w:szCs w:val="24"/>
        </w:rPr>
        <w:t xml:space="preserve">: Ao direcionar a biblioteca </w:t>
      </w:r>
      <w:proofErr w:type="spellStart"/>
      <w:r w:rsidRPr="00864FA3">
        <w:rPr>
          <w:rFonts w:ascii="Times New Roman" w:hAnsi="Times New Roman"/>
          <w:i/>
          <w:sz w:val="24"/>
          <w:szCs w:val="24"/>
        </w:rPr>
        <w:t>Portable</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Class</w:t>
      </w:r>
      <w:proofErr w:type="spellEnd"/>
      <w:r w:rsidRPr="00864FA3">
        <w:rPr>
          <w:rFonts w:ascii="Times New Roman" w:hAnsi="Times New Roman"/>
          <w:sz w:val="24"/>
          <w:szCs w:val="24"/>
        </w:rPr>
        <w:t xml:space="preserve"> </w:t>
      </w:r>
      <w:proofErr w:type="gramStart"/>
      <w:r w:rsidRPr="00864FA3">
        <w:rPr>
          <w:rFonts w:ascii="Times New Roman" w:hAnsi="Times New Roman"/>
          <w:sz w:val="24"/>
          <w:szCs w:val="24"/>
        </w:rPr>
        <w:t xml:space="preserve">do </w:t>
      </w:r>
      <w:r w:rsidR="00232216" w:rsidRPr="00864FA3">
        <w:rPr>
          <w:rFonts w:ascii="Times New Roman" w:hAnsi="Times New Roman"/>
          <w:i/>
          <w:sz w:val="24"/>
          <w:szCs w:val="24"/>
        </w:rPr>
        <w:t>.</w:t>
      </w:r>
      <w:proofErr w:type="gramEnd"/>
      <w:r w:rsidR="00232216"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w:t>
      </w:r>
      <w:r w:rsidR="00232216" w:rsidRPr="00864FA3">
        <w:rPr>
          <w:rFonts w:ascii="Times New Roman" w:hAnsi="Times New Roman"/>
          <w:sz w:val="24"/>
          <w:szCs w:val="24"/>
        </w:rPr>
        <w:t>o</w:t>
      </w:r>
      <w:r w:rsidRPr="00864FA3">
        <w:rPr>
          <w:rFonts w:ascii="Times New Roman" w:hAnsi="Times New Roman"/>
          <w:sz w:val="24"/>
          <w:szCs w:val="24"/>
        </w:rPr>
        <w:t xml:space="preserve">s desenvolvedores podem criar conjuntos que trabalham em múltiplas plataformas </w:t>
      </w:r>
      <w:r w:rsidRPr="00864FA3">
        <w:rPr>
          <w:rFonts w:ascii="Times New Roman" w:hAnsi="Times New Roman"/>
          <w:i/>
          <w:sz w:val="24"/>
          <w:szCs w:val="24"/>
        </w:rPr>
        <w:t>.NET</w:t>
      </w:r>
      <w:r w:rsidRPr="00864FA3">
        <w:rPr>
          <w:rFonts w:ascii="Times New Roman" w:hAnsi="Times New Roman"/>
          <w:sz w:val="24"/>
          <w:szCs w:val="24"/>
        </w:rPr>
        <w:t xml:space="preserve">, como o </w:t>
      </w:r>
      <w:r w:rsidR="00232216"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o </w:t>
      </w:r>
      <w:proofErr w:type="spellStart"/>
      <w:r w:rsidRPr="00864FA3">
        <w:rPr>
          <w:rFonts w:ascii="Times New Roman" w:hAnsi="Times New Roman"/>
          <w:i/>
          <w:sz w:val="24"/>
          <w:szCs w:val="24"/>
        </w:rPr>
        <w:t>Silverlight</w:t>
      </w:r>
      <w:proofErr w:type="spellEnd"/>
      <w:r w:rsidRPr="00864FA3">
        <w:rPr>
          <w:rFonts w:ascii="Times New Roman" w:hAnsi="Times New Roman"/>
          <w:sz w:val="24"/>
          <w:szCs w:val="24"/>
        </w:rPr>
        <w:t xml:space="preserve"> , </w:t>
      </w:r>
      <w:r w:rsidRPr="00864FA3">
        <w:rPr>
          <w:rFonts w:ascii="Times New Roman" w:hAnsi="Times New Roman"/>
          <w:i/>
          <w:sz w:val="24"/>
          <w:szCs w:val="24"/>
        </w:rPr>
        <w:t xml:space="preserve">Windows </w:t>
      </w:r>
      <w:proofErr w:type="spellStart"/>
      <w:r w:rsidRPr="00864FA3">
        <w:rPr>
          <w:rFonts w:ascii="Times New Roman" w:hAnsi="Times New Roman"/>
          <w:i/>
          <w:sz w:val="24"/>
          <w:szCs w:val="24"/>
        </w:rPr>
        <w:t>Phone</w:t>
      </w:r>
      <w:proofErr w:type="spellEnd"/>
      <w:r w:rsidRPr="00864FA3">
        <w:rPr>
          <w:rFonts w:ascii="Times New Roman" w:hAnsi="Times New Roman"/>
          <w:i/>
          <w:sz w:val="24"/>
          <w:szCs w:val="24"/>
        </w:rPr>
        <w:t xml:space="preserve"> 7</w:t>
      </w:r>
      <w:r w:rsidRPr="00864FA3">
        <w:rPr>
          <w:rFonts w:ascii="Times New Roman" w:hAnsi="Times New Roman"/>
          <w:sz w:val="24"/>
          <w:szCs w:val="24"/>
        </w:rPr>
        <w:t xml:space="preserve">, ou </w:t>
      </w:r>
      <w:r w:rsidRPr="00864FA3">
        <w:rPr>
          <w:rFonts w:ascii="Times New Roman" w:hAnsi="Times New Roman"/>
          <w:i/>
          <w:sz w:val="24"/>
          <w:szCs w:val="24"/>
        </w:rPr>
        <w:t>Xbox</w:t>
      </w:r>
      <w:r w:rsidRPr="00864FA3">
        <w:rPr>
          <w:rFonts w:ascii="Times New Roman" w:hAnsi="Times New Roman"/>
          <w:sz w:val="24"/>
          <w:szCs w:val="24"/>
        </w:rPr>
        <w:t xml:space="preserve"> 360.</w:t>
      </w:r>
    </w:p>
    <w:p w:rsidR="006944FF" w:rsidRPr="00864FA3" w:rsidRDefault="006944FF" w:rsidP="00734C9D">
      <w:pPr>
        <w:pStyle w:val="SemEspaamento"/>
        <w:spacing w:line="360" w:lineRule="auto"/>
        <w:ind w:firstLine="709"/>
        <w:jc w:val="both"/>
        <w:rPr>
          <w:rFonts w:ascii="Times New Roman" w:hAnsi="Times New Roman"/>
          <w:sz w:val="24"/>
          <w:szCs w:val="24"/>
        </w:rPr>
      </w:pPr>
      <w:proofErr w:type="gramStart"/>
      <w:r w:rsidRPr="00864FA3">
        <w:rPr>
          <w:rFonts w:ascii="Times New Roman" w:hAnsi="Times New Roman"/>
          <w:sz w:val="24"/>
          <w:szCs w:val="24"/>
        </w:rPr>
        <w:t xml:space="preserve">O </w:t>
      </w:r>
      <w:r w:rsidR="00232216" w:rsidRPr="00864FA3">
        <w:rPr>
          <w:rFonts w:ascii="Times New Roman" w:hAnsi="Times New Roman"/>
          <w:i/>
          <w:sz w:val="24"/>
          <w:szCs w:val="24"/>
        </w:rPr>
        <w:t>.</w:t>
      </w:r>
      <w:proofErr w:type="gramEnd"/>
      <w:r w:rsidR="00232216"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é projetado para atender os seguintes objetivos:</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Proporcionar um ambiente de programação orientada </w:t>
      </w:r>
      <w:proofErr w:type="gramStart"/>
      <w:r w:rsidR="004A5866" w:rsidRPr="00864FA3">
        <w:rPr>
          <w:rFonts w:ascii="Times New Roman" w:hAnsi="Times New Roman"/>
          <w:sz w:val="24"/>
          <w:szCs w:val="24"/>
        </w:rPr>
        <w:t>à</w:t>
      </w:r>
      <w:proofErr w:type="gramEnd"/>
      <w:r w:rsidRPr="00864FA3">
        <w:rPr>
          <w:rFonts w:ascii="Times New Roman" w:hAnsi="Times New Roman"/>
          <w:sz w:val="24"/>
          <w:szCs w:val="24"/>
        </w:rPr>
        <w:t xml:space="preserve"> objetos consistente para que o código seja armazenado e executado localmente, distribuído pela </w:t>
      </w:r>
      <w:r w:rsidRPr="00864FA3">
        <w:rPr>
          <w:rFonts w:ascii="Times New Roman" w:hAnsi="Times New Roman"/>
          <w:i/>
          <w:sz w:val="24"/>
          <w:szCs w:val="24"/>
        </w:rPr>
        <w:t>Internet</w:t>
      </w:r>
      <w:r w:rsidRPr="00864FA3">
        <w:rPr>
          <w:rFonts w:ascii="Times New Roman" w:hAnsi="Times New Roman"/>
          <w:sz w:val="24"/>
          <w:szCs w:val="24"/>
        </w:rPr>
        <w:t xml:space="preserve"> ou executado remotamente.</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Para fornecer um ambiente de execução de código que minimiza conflitos de implantação de </w:t>
      </w:r>
      <w:r w:rsidRPr="00864FA3">
        <w:rPr>
          <w:rFonts w:ascii="Times New Roman" w:hAnsi="Times New Roman"/>
          <w:i/>
          <w:sz w:val="24"/>
          <w:szCs w:val="24"/>
        </w:rPr>
        <w:t>software</w:t>
      </w:r>
      <w:r w:rsidRPr="00864FA3">
        <w:rPr>
          <w:rFonts w:ascii="Times New Roman" w:hAnsi="Times New Roman"/>
          <w:sz w:val="24"/>
          <w:szCs w:val="24"/>
        </w:rPr>
        <w:t xml:space="preserve"> e versões.</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Para fornecer um ambiente de execução de código que promove execução segura do código, incluindo o código criado por um terceiro desconhecido ou um pouco confiável.</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Proporcionar um ambiente de execução que elimina os problemas no desempenho de scripts ou ambientes.</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lastRenderedPageBreak/>
        <w:t xml:space="preserve">Para tornar a experiência do desenvolvedor consistente, através dos diversos tipos de aplicações, tais como aplicativos baseados no </w:t>
      </w:r>
      <w:r w:rsidRPr="00864FA3">
        <w:rPr>
          <w:rFonts w:ascii="Times New Roman" w:hAnsi="Times New Roman"/>
          <w:i/>
          <w:sz w:val="24"/>
          <w:szCs w:val="24"/>
        </w:rPr>
        <w:t>Windows</w:t>
      </w:r>
      <w:r w:rsidRPr="00864FA3">
        <w:rPr>
          <w:rFonts w:ascii="Times New Roman" w:hAnsi="Times New Roman"/>
          <w:sz w:val="24"/>
          <w:szCs w:val="24"/>
        </w:rPr>
        <w:t xml:space="preserve"> e aplicativos baseados na </w:t>
      </w:r>
      <w:r w:rsidRPr="00864FA3">
        <w:rPr>
          <w:rFonts w:ascii="Times New Roman" w:hAnsi="Times New Roman"/>
          <w:i/>
          <w:sz w:val="24"/>
          <w:szCs w:val="24"/>
        </w:rPr>
        <w:t>web</w:t>
      </w:r>
      <w:r w:rsidRPr="00864FA3">
        <w:rPr>
          <w:rFonts w:ascii="Times New Roman" w:hAnsi="Times New Roman"/>
          <w:sz w:val="24"/>
          <w:szCs w:val="24"/>
        </w:rPr>
        <w:t>.</w:t>
      </w:r>
    </w:p>
    <w:p w:rsidR="006944FF" w:rsidRPr="00864FA3" w:rsidRDefault="006944FF" w:rsidP="00734C9D">
      <w:pPr>
        <w:pStyle w:val="SemEspaamento"/>
        <w:numPr>
          <w:ilvl w:val="0"/>
          <w:numId w:val="43"/>
        </w:numPr>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Para construir toda a comunicação em padrões da indústria para garantir que códigos baseados </w:t>
      </w:r>
      <w:proofErr w:type="gramStart"/>
      <w:r w:rsidRPr="00864FA3">
        <w:rPr>
          <w:rFonts w:ascii="Times New Roman" w:hAnsi="Times New Roman"/>
          <w:sz w:val="24"/>
          <w:szCs w:val="24"/>
        </w:rPr>
        <w:t xml:space="preserve">no </w:t>
      </w:r>
      <w:r w:rsidR="004A5866" w:rsidRPr="00864FA3">
        <w:rPr>
          <w:rFonts w:ascii="Times New Roman" w:hAnsi="Times New Roman"/>
          <w:i/>
          <w:sz w:val="24"/>
          <w:szCs w:val="24"/>
        </w:rPr>
        <w:t>.</w:t>
      </w:r>
      <w:proofErr w:type="gramEnd"/>
      <w:r w:rsidR="004A5866" w:rsidRPr="00864FA3">
        <w:rPr>
          <w:rFonts w:ascii="Times New Roman" w:hAnsi="Times New Roman"/>
          <w:i/>
          <w:sz w:val="24"/>
          <w:szCs w:val="24"/>
        </w:rPr>
        <w:t xml:space="preserve">NET </w:t>
      </w:r>
      <w:r w:rsidRPr="00864FA3">
        <w:rPr>
          <w:rFonts w:ascii="Times New Roman" w:hAnsi="Times New Roman"/>
          <w:i/>
          <w:sz w:val="24"/>
          <w:szCs w:val="24"/>
        </w:rPr>
        <w:t>Framework</w:t>
      </w:r>
      <w:r w:rsidRPr="00864FA3">
        <w:rPr>
          <w:rFonts w:ascii="Times New Roman" w:hAnsi="Times New Roman"/>
          <w:sz w:val="24"/>
          <w:szCs w:val="24"/>
        </w:rPr>
        <w:t xml:space="preserve"> podem ser integrados com qualquer outro código.</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4A5866" w:rsidRPr="00864FA3" w:rsidRDefault="004A5866" w:rsidP="00734C9D">
      <w:pPr>
        <w:spacing w:after="0" w:line="360" w:lineRule="auto"/>
        <w:rPr>
          <w:rFonts w:ascii="Times New Roman" w:hAnsi="Times New Roman"/>
          <w:b/>
          <w:sz w:val="24"/>
          <w:szCs w:val="24"/>
        </w:rPr>
      </w:pPr>
    </w:p>
    <w:p w:rsidR="006944FF" w:rsidRPr="00864FA3" w:rsidRDefault="006944FF" w:rsidP="000E25B1">
      <w:pPr>
        <w:pStyle w:val="SemEspaamento"/>
        <w:numPr>
          <w:ilvl w:val="2"/>
          <w:numId w:val="65"/>
        </w:numPr>
        <w:spacing w:line="360" w:lineRule="auto"/>
        <w:jc w:val="both"/>
        <w:outlineLvl w:val="2"/>
        <w:rPr>
          <w:rFonts w:ascii="Times New Roman" w:hAnsi="Times New Roman"/>
          <w:b/>
          <w:sz w:val="24"/>
          <w:szCs w:val="24"/>
        </w:rPr>
      </w:pPr>
      <w:bookmarkStart w:id="1020" w:name="_Toc373452663"/>
      <w:bookmarkStart w:id="1021" w:name="_Toc374912062"/>
      <w:r w:rsidRPr="00864FA3">
        <w:rPr>
          <w:rFonts w:ascii="Times New Roman" w:hAnsi="Times New Roman"/>
          <w:b/>
          <w:sz w:val="24"/>
          <w:szCs w:val="24"/>
        </w:rPr>
        <w:t>Requisitos do Sistema:</w:t>
      </w:r>
      <w:bookmarkEnd w:id="1020"/>
      <w:bookmarkEnd w:id="1021"/>
    </w:p>
    <w:p w:rsidR="006944FF" w:rsidRPr="00864FA3" w:rsidRDefault="006944FF" w:rsidP="00734C9D">
      <w:pPr>
        <w:pStyle w:val="SemEspaamento"/>
        <w:spacing w:line="360" w:lineRule="auto"/>
        <w:ind w:firstLine="709"/>
        <w:jc w:val="both"/>
        <w:rPr>
          <w:rFonts w:ascii="Times New Roman" w:hAnsi="Times New Roman"/>
          <w:sz w:val="24"/>
          <w:szCs w:val="24"/>
        </w:rPr>
      </w:pPr>
    </w:p>
    <w:p w:rsidR="004B6E70" w:rsidRPr="00864FA3" w:rsidRDefault="004B6E70"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Processador com 1GHZ ou superior</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512 MB de RAM (1.5 GB caso rodando em uma máquina virtual)</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850 MB de espaço no HD (x86) / 2 GB de espaço no </w:t>
      </w:r>
      <w:proofErr w:type="spellStart"/>
      <w:proofErr w:type="gramStart"/>
      <w:r w:rsidRPr="00864FA3">
        <w:rPr>
          <w:rFonts w:ascii="Times New Roman" w:hAnsi="Times New Roman"/>
          <w:sz w:val="24"/>
          <w:szCs w:val="24"/>
        </w:rPr>
        <w:t>hd</w:t>
      </w:r>
      <w:proofErr w:type="spellEnd"/>
      <w:proofErr w:type="gramEnd"/>
      <w:r w:rsidRPr="00864FA3">
        <w:rPr>
          <w:rFonts w:ascii="Times New Roman" w:hAnsi="Times New Roman"/>
          <w:sz w:val="24"/>
          <w:szCs w:val="24"/>
        </w:rPr>
        <w:t xml:space="preserve"> (x64)</w:t>
      </w:r>
    </w:p>
    <w:p w:rsidR="006944FF" w:rsidRDefault="006944FF" w:rsidP="00734C9D">
      <w:pPr>
        <w:pStyle w:val="SemEspaamento"/>
        <w:spacing w:line="360" w:lineRule="auto"/>
        <w:ind w:firstLine="709"/>
        <w:jc w:val="both"/>
        <w:rPr>
          <w:rFonts w:ascii="Times New Roman" w:hAnsi="Times New Roman"/>
          <w:sz w:val="24"/>
          <w:szCs w:val="24"/>
        </w:rPr>
      </w:pPr>
    </w:p>
    <w:p w:rsidR="00F96AEA" w:rsidRPr="00864FA3" w:rsidRDefault="00F96AEA" w:rsidP="00734C9D">
      <w:pPr>
        <w:pStyle w:val="SemEspaamento"/>
        <w:spacing w:line="360" w:lineRule="auto"/>
        <w:ind w:firstLine="709"/>
        <w:jc w:val="both"/>
        <w:rPr>
          <w:rFonts w:ascii="Times New Roman" w:hAnsi="Times New Roman"/>
          <w:sz w:val="24"/>
          <w:szCs w:val="24"/>
        </w:rPr>
      </w:pPr>
    </w:p>
    <w:p w:rsidR="006944FF" w:rsidRPr="00864FA3" w:rsidRDefault="006944FF" w:rsidP="000E25B1">
      <w:pPr>
        <w:pStyle w:val="SemEspaamento"/>
        <w:numPr>
          <w:ilvl w:val="2"/>
          <w:numId w:val="65"/>
        </w:numPr>
        <w:spacing w:line="360" w:lineRule="auto"/>
        <w:jc w:val="both"/>
        <w:outlineLvl w:val="2"/>
        <w:rPr>
          <w:rFonts w:ascii="Times New Roman" w:hAnsi="Times New Roman"/>
          <w:b/>
          <w:sz w:val="24"/>
          <w:szCs w:val="24"/>
        </w:rPr>
      </w:pPr>
      <w:bookmarkStart w:id="1022" w:name="_Toc373452664"/>
      <w:bookmarkStart w:id="1023" w:name="_Toc374912063"/>
      <w:r w:rsidRPr="00864FA3">
        <w:rPr>
          <w:rFonts w:ascii="Times New Roman" w:hAnsi="Times New Roman"/>
          <w:b/>
          <w:sz w:val="24"/>
          <w:szCs w:val="24"/>
        </w:rPr>
        <w:t>Hardware Utilizado:</w:t>
      </w:r>
      <w:bookmarkEnd w:id="1022"/>
      <w:bookmarkEnd w:id="1023"/>
    </w:p>
    <w:p w:rsidR="006944FF" w:rsidRPr="00864FA3" w:rsidRDefault="006944FF" w:rsidP="00734C9D">
      <w:pPr>
        <w:pStyle w:val="SemEspaamento"/>
        <w:spacing w:line="360" w:lineRule="auto"/>
        <w:ind w:firstLine="709"/>
        <w:jc w:val="both"/>
        <w:rPr>
          <w:rFonts w:ascii="Times New Roman" w:hAnsi="Times New Roman"/>
          <w:sz w:val="24"/>
          <w:szCs w:val="24"/>
        </w:rPr>
      </w:pPr>
    </w:p>
    <w:p w:rsidR="004B6E70" w:rsidRPr="00864FA3" w:rsidRDefault="004B6E70"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 xml:space="preserve">Para o desenvolvimento deste </w:t>
      </w:r>
      <w:r w:rsidRPr="00864FA3">
        <w:rPr>
          <w:rFonts w:ascii="Times New Roman" w:hAnsi="Times New Roman"/>
          <w:i/>
          <w:sz w:val="24"/>
          <w:szCs w:val="24"/>
        </w:rPr>
        <w:t>software</w:t>
      </w:r>
      <w:r w:rsidRPr="00864FA3">
        <w:rPr>
          <w:rFonts w:ascii="Times New Roman" w:hAnsi="Times New Roman"/>
          <w:sz w:val="24"/>
          <w:szCs w:val="24"/>
        </w:rPr>
        <w:t xml:space="preserve"> foi utilizado um notebook as seguintes configurações:</w:t>
      </w:r>
    </w:p>
    <w:p w:rsidR="006944FF" w:rsidRPr="00864FA3" w:rsidRDefault="006944FF" w:rsidP="00337509">
      <w:pPr>
        <w:pStyle w:val="SemEspaamento"/>
        <w:numPr>
          <w:ilvl w:val="0"/>
          <w:numId w:val="63"/>
        </w:numPr>
        <w:spacing w:line="360" w:lineRule="auto"/>
        <w:jc w:val="both"/>
        <w:rPr>
          <w:rFonts w:ascii="Times New Roman" w:hAnsi="Times New Roman"/>
          <w:sz w:val="24"/>
          <w:szCs w:val="24"/>
        </w:rPr>
      </w:pPr>
      <w:r w:rsidRPr="00864FA3">
        <w:rPr>
          <w:rFonts w:ascii="Times New Roman" w:hAnsi="Times New Roman"/>
          <w:i/>
          <w:sz w:val="24"/>
          <w:szCs w:val="24"/>
        </w:rPr>
        <w:t>Windows</w:t>
      </w:r>
      <w:r w:rsidRPr="00864FA3">
        <w:rPr>
          <w:rFonts w:ascii="Times New Roman" w:hAnsi="Times New Roman"/>
          <w:sz w:val="24"/>
          <w:szCs w:val="24"/>
        </w:rPr>
        <w:t xml:space="preserve"> 8.1 com arquitetura 64 bits;</w:t>
      </w:r>
    </w:p>
    <w:p w:rsidR="006944FF" w:rsidRPr="00864FA3" w:rsidRDefault="006944FF" w:rsidP="00337509">
      <w:pPr>
        <w:pStyle w:val="SemEspaamento"/>
        <w:numPr>
          <w:ilvl w:val="0"/>
          <w:numId w:val="63"/>
        </w:numPr>
        <w:spacing w:line="360" w:lineRule="auto"/>
        <w:jc w:val="both"/>
        <w:rPr>
          <w:rFonts w:ascii="Times New Roman" w:hAnsi="Times New Roman"/>
          <w:sz w:val="24"/>
          <w:szCs w:val="24"/>
        </w:rPr>
      </w:pPr>
      <w:r w:rsidRPr="00864FA3">
        <w:rPr>
          <w:rFonts w:ascii="Times New Roman" w:hAnsi="Times New Roman"/>
          <w:sz w:val="24"/>
          <w:szCs w:val="24"/>
        </w:rPr>
        <w:t xml:space="preserve">Processador Intel core i7 modelo 3571U 1.9~2.4 </w:t>
      </w:r>
      <w:r w:rsidR="00495EFD" w:rsidRPr="00864FA3">
        <w:rPr>
          <w:rFonts w:ascii="Times New Roman" w:hAnsi="Times New Roman"/>
          <w:i/>
          <w:sz w:val="24"/>
          <w:szCs w:val="24"/>
        </w:rPr>
        <w:t>Giga-hertz</w:t>
      </w:r>
      <w:r w:rsidRPr="00864FA3">
        <w:rPr>
          <w:rFonts w:ascii="Times New Roman" w:hAnsi="Times New Roman"/>
          <w:sz w:val="24"/>
          <w:szCs w:val="24"/>
        </w:rPr>
        <w:t>;</w:t>
      </w:r>
    </w:p>
    <w:p w:rsidR="006944FF" w:rsidRPr="00864FA3" w:rsidRDefault="006944FF" w:rsidP="00337509">
      <w:pPr>
        <w:pStyle w:val="SemEspaamento"/>
        <w:numPr>
          <w:ilvl w:val="0"/>
          <w:numId w:val="63"/>
        </w:numPr>
        <w:spacing w:line="360" w:lineRule="auto"/>
        <w:jc w:val="both"/>
        <w:rPr>
          <w:rFonts w:ascii="Times New Roman" w:hAnsi="Times New Roman"/>
          <w:sz w:val="24"/>
          <w:szCs w:val="24"/>
        </w:rPr>
      </w:pPr>
      <w:r w:rsidRPr="00864FA3">
        <w:rPr>
          <w:rFonts w:ascii="Times New Roman" w:hAnsi="Times New Roman"/>
          <w:sz w:val="24"/>
          <w:szCs w:val="24"/>
        </w:rPr>
        <w:t xml:space="preserve">Memória RAM de </w:t>
      </w:r>
      <w:proofErr w:type="gramStart"/>
      <w:r w:rsidRPr="00864FA3">
        <w:rPr>
          <w:rFonts w:ascii="Times New Roman" w:hAnsi="Times New Roman"/>
          <w:sz w:val="24"/>
          <w:szCs w:val="24"/>
        </w:rPr>
        <w:t>4</w:t>
      </w:r>
      <w:proofErr w:type="gramEnd"/>
      <w:r w:rsidRPr="00864FA3">
        <w:rPr>
          <w:rFonts w:ascii="Times New Roman" w:hAnsi="Times New Roman"/>
          <w:sz w:val="24"/>
          <w:szCs w:val="24"/>
        </w:rPr>
        <w:t xml:space="preserve"> </w:t>
      </w:r>
      <w:r w:rsidRPr="00864FA3">
        <w:rPr>
          <w:rFonts w:ascii="Times New Roman" w:hAnsi="Times New Roman"/>
          <w:i/>
          <w:sz w:val="24"/>
          <w:szCs w:val="24"/>
        </w:rPr>
        <w:t>Gigabytes</w:t>
      </w:r>
      <w:r w:rsidRPr="00864FA3">
        <w:rPr>
          <w:rFonts w:ascii="Times New Roman" w:hAnsi="Times New Roman"/>
          <w:sz w:val="24"/>
          <w:szCs w:val="24"/>
        </w:rPr>
        <w:t xml:space="preserve"> DDR3 com frequência de 1600Mhz;</w:t>
      </w:r>
    </w:p>
    <w:p w:rsidR="006944FF" w:rsidRPr="00864FA3" w:rsidRDefault="006944FF" w:rsidP="00337509">
      <w:pPr>
        <w:pStyle w:val="SemEspaamento"/>
        <w:numPr>
          <w:ilvl w:val="0"/>
          <w:numId w:val="63"/>
        </w:numPr>
        <w:spacing w:line="360" w:lineRule="auto"/>
        <w:jc w:val="both"/>
        <w:rPr>
          <w:rFonts w:ascii="Times New Roman" w:hAnsi="Times New Roman"/>
          <w:sz w:val="24"/>
          <w:szCs w:val="24"/>
        </w:rPr>
      </w:pPr>
      <w:r w:rsidRPr="00864FA3">
        <w:rPr>
          <w:rFonts w:ascii="Times New Roman" w:hAnsi="Times New Roman"/>
          <w:sz w:val="24"/>
          <w:szCs w:val="24"/>
        </w:rPr>
        <w:t xml:space="preserve">HD com </w:t>
      </w:r>
      <w:proofErr w:type="gramStart"/>
      <w:r w:rsidRPr="00864FA3">
        <w:rPr>
          <w:rFonts w:ascii="Times New Roman" w:hAnsi="Times New Roman"/>
          <w:sz w:val="24"/>
          <w:szCs w:val="24"/>
        </w:rPr>
        <w:t>500Gigabytes</w:t>
      </w:r>
      <w:proofErr w:type="gramEnd"/>
      <w:r w:rsidRPr="00864FA3">
        <w:rPr>
          <w:rFonts w:ascii="Times New Roman" w:hAnsi="Times New Roman"/>
          <w:sz w:val="24"/>
          <w:szCs w:val="24"/>
        </w:rPr>
        <w:t xml:space="preserve"> e 5400 de rpm.</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spacing w:line="360" w:lineRule="auto"/>
        <w:rPr>
          <w:rFonts w:ascii="Times New Roman" w:hAnsi="Times New Roman"/>
          <w:sz w:val="24"/>
          <w:szCs w:val="24"/>
        </w:rPr>
      </w:pPr>
      <w:bookmarkStart w:id="1024" w:name="_Toc373142159"/>
    </w:p>
    <w:p w:rsidR="00000000" w:rsidRDefault="00766438">
      <w:pPr>
        <w:pStyle w:val="SemEspaamento"/>
        <w:numPr>
          <w:ilvl w:val="1"/>
          <w:numId w:val="65"/>
        </w:numPr>
        <w:spacing w:line="360" w:lineRule="auto"/>
        <w:jc w:val="both"/>
        <w:outlineLvl w:val="1"/>
        <w:rPr>
          <w:ins w:id="1025" w:author="Toninho" w:date="2013-11-23T15:39:00Z"/>
          <w:b/>
        </w:rPr>
        <w:pPrChange w:id="1026" w:author="fsgomes" w:date="2013-11-14T20:53:00Z">
          <w:pPr>
            <w:pStyle w:val="NormalWeb"/>
            <w:spacing w:line="360" w:lineRule="auto"/>
            <w:jc w:val="both"/>
          </w:pPr>
        </w:pPrChange>
      </w:pPr>
      <w:bookmarkStart w:id="1027" w:name="_Toc373452665"/>
      <w:bookmarkStart w:id="1028" w:name="_Toc374912064"/>
      <w:ins w:id="1029" w:author="fsgomes" w:date="2013-11-14T20:23:00Z">
        <w:r w:rsidRPr="00766438">
          <w:rPr>
            <w:rFonts w:ascii="Times New Roman" w:hAnsi="Times New Roman"/>
            <w:b/>
            <w:sz w:val="24"/>
            <w:szCs w:val="24"/>
            <w:rPrChange w:id="1030" w:author="fsgomes" w:date="2013-11-14T20:24:00Z">
              <w:rPr>
                <w:i/>
                <w:iCs/>
                <w:color w:val="0000FF"/>
                <w:u w:val="single"/>
              </w:rPr>
            </w:rPrChange>
          </w:rPr>
          <w:t>Protótipos de tela do sistema</w:t>
        </w:r>
      </w:ins>
      <w:bookmarkEnd w:id="1024"/>
      <w:bookmarkEnd w:id="1027"/>
      <w:bookmarkEnd w:id="1028"/>
    </w:p>
    <w:p w:rsidR="00C4386D" w:rsidRPr="00864FA3" w:rsidRDefault="00C4386D" w:rsidP="00734C9D">
      <w:pPr>
        <w:pStyle w:val="SemEspaamento"/>
        <w:spacing w:line="360" w:lineRule="auto"/>
        <w:ind w:firstLine="709"/>
        <w:jc w:val="both"/>
        <w:rPr>
          <w:rFonts w:ascii="Times New Roman" w:hAnsi="Times New Roman"/>
        </w:rPr>
      </w:pPr>
    </w:p>
    <w:p w:rsidR="00000000" w:rsidRDefault="00FD574B">
      <w:pPr>
        <w:pStyle w:val="SemEspaamento"/>
        <w:spacing w:line="360" w:lineRule="auto"/>
        <w:ind w:firstLine="709"/>
        <w:jc w:val="both"/>
        <w:rPr>
          <w:ins w:id="1031" w:author="Toninho" w:date="2013-11-23T15:40:00Z"/>
        </w:rPr>
        <w:pPrChange w:id="1032" w:author="Toninho" w:date="2013-11-23T15:40:00Z">
          <w:pPr>
            <w:pStyle w:val="NormalWeb"/>
            <w:spacing w:line="360" w:lineRule="auto"/>
            <w:jc w:val="both"/>
          </w:pPr>
        </w:pPrChange>
      </w:pPr>
    </w:p>
    <w:p w:rsidR="00000000" w:rsidRDefault="00766438">
      <w:pPr>
        <w:pStyle w:val="SemEspaamento"/>
        <w:spacing w:line="360" w:lineRule="auto"/>
        <w:ind w:firstLine="709"/>
        <w:jc w:val="both"/>
        <w:rPr>
          <w:ins w:id="1033" w:author="Toninho" w:date="2013-11-23T15:54:00Z"/>
        </w:rPr>
        <w:pPrChange w:id="1034" w:author="Toninho" w:date="2013-11-23T15:40:00Z">
          <w:pPr>
            <w:pStyle w:val="NormalWeb"/>
            <w:spacing w:line="360" w:lineRule="auto"/>
            <w:jc w:val="both"/>
          </w:pPr>
        </w:pPrChange>
      </w:pPr>
      <w:bookmarkStart w:id="1035" w:name="_Toc373142160"/>
      <w:ins w:id="1036" w:author="Toninho" w:date="2013-11-23T15:39:00Z">
        <w:r w:rsidRPr="00766438">
          <w:rPr>
            <w:rFonts w:ascii="Times New Roman" w:hAnsi="Times New Roman"/>
            <w:sz w:val="24"/>
            <w:szCs w:val="24"/>
            <w:rPrChange w:id="1037" w:author="Toninho" w:date="2013-11-23T15:56:00Z">
              <w:rPr>
                <w:b/>
                <w:i/>
                <w:iCs/>
                <w:color w:val="0000FF"/>
                <w:u w:val="single"/>
              </w:rPr>
            </w:rPrChange>
          </w:rPr>
          <w:t>O sistema</w:t>
        </w:r>
      </w:ins>
      <w:ins w:id="1038" w:author="Toninho" w:date="2013-11-23T15:40:00Z">
        <w:r w:rsidRPr="00766438">
          <w:rPr>
            <w:rFonts w:ascii="Times New Roman" w:hAnsi="Times New Roman"/>
            <w:sz w:val="24"/>
            <w:szCs w:val="24"/>
            <w:rPrChange w:id="1039" w:author="Toninho" w:date="2013-11-23T15:56:00Z">
              <w:rPr>
                <w:i/>
                <w:iCs/>
                <w:color w:val="0000FF"/>
                <w:u w:val="single"/>
              </w:rPr>
            </w:rPrChange>
          </w:rPr>
          <w:t xml:space="preserve"> </w:t>
        </w:r>
        <w:proofErr w:type="spellStart"/>
        <w:r w:rsidRPr="00766438">
          <w:rPr>
            <w:rFonts w:ascii="Times New Roman" w:hAnsi="Times New Roman"/>
            <w:sz w:val="24"/>
            <w:szCs w:val="24"/>
            <w:rPrChange w:id="1040" w:author="Toninho" w:date="2013-11-23T15:56:00Z">
              <w:rPr>
                <w:i/>
                <w:iCs/>
                <w:color w:val="0000FF"/>
                <w:u w:val="single"/>
              </w:rPr>
            </w:rPrChange>
          </w:rPr>
          <w:t>Kairos</w:t>
        </w:r>
        <w:proofErr w:type="spellEnd"/>
        <w:r w:rsidRPr="00766438">
          <w:rPr>
            <w:rFonts w:ascii="Times New Roman" w:hAnsi="Times New Roman"/>
            <w:sz w:val="24"/>
            <w:szCs w:val="24"/>
            <w:rPrChange w:id="1041" w:author="Toninho" w:date="2013-11-23T15:56:00Z">
              <w:rPr>
                <w:i/>
                <w:iCs/>
                <w:color w:val="0000FF"/>
                <w:u w:val="single"/>
              </w:rPr>
            </w:rPrChange>
          </w:rPr>
          <w:t xml:space="preserve"> possui</w:t>
        </w:r>
      </w:ins>
      <w:ins w:id="1042" w:author="Toninho" w:date="2013-11-23T15:56:00Z">
        <w:r w:rsidRPr="00766438">
          <w:rPr>
            <w:rFonts w:ascii="Times New Roman" w:hAnsi="Times New Roman"/>
            <w:sz w:val="24"/>
            <w:szCs w:val="24"/>
            <w:rPrChange w:id="1043" w:author="Toninho" w:date="2013-11-23T15:56:00Z">
              <w:rPr>
                <w:i/>
                <w:iCs/>
                <w:color w:val="0000FF"/>
                <w:u w:val="single"/>
              </w:rPr>
            </w:rPrChange>
          </w:rPr>
          <w:t xml:space="preserve"> </w:t>
        </w:r>
      </w:ins>
      <w:proofErr w:type="gramStart"/>
      <w:r w:rsidR="004B6E70" w:rsidRPr="00864FA3">
        <w:rPr>
          <w:rFonts w:ascii="Times New Roman" w:hAnsi="Times New Roman"/>
          <w:sz w:val="24"/>
          <w:szCs w:val="24"/>
        </w:rPr>
        <w:t>5</w:t>
      </w:r>
      <w:proofErr w:type="gramEnd"/>
      <w:ins w:id="1044" w:author="Toninho" w:date="2013-11-23T15:54:00Z">
        <w:r w:rsidRPr="00766438">
          <w:rPr>
            <w:rFonts w:ascii="Times New Roman" w:hAnsi="Times New Roman"/>
            <w:sz w:val="24"/>
            <w:szCs w:val="24"/>
            <w:rPrChange w:id="1045" w:author="Toninho" w:date="2013-11-23T15:56:00Z">
              <w:rPr>
                <w:i/>
                <w:iCs/>
                <w:color w:val="0000FF"/>
                <w:u w:val="single"/>
              </w:rPr>
            </w:rPrChange>
          </w:rPr>
          <w:t xml:space="preserve"> </w:t>
        </w:r>
      </w:ins>
      <w:ins w:id="1046" w:author="Toninho" w:date="2013-11-23T15:40:00Z">
        <w:r w:rsidRPr="00766438">
          <w:rPr>
            <w:rFonts w:ascii="Times New Roman" w:hAnsi="Times New Roman"/>
            <w:sz w:val="24"/>
            <w:szCs w:val="24"/>
            <w:rPrChange w:id="1047" w:author="Toninho" w:date="2013-11-23T15:56:00Z">
              <w:rPr>
                <w:i/>
                <w:iCs/>
                <w:color w:val="0000FF"/>
                <w:u w:val="single"/>
              </w:rPr>
            </w:rPrChange>
          </w:rPr>
          <w:t>telas, onde as informaç</w:t>
        </w:r>
      </w:ins>
      <w:ins w:id="1048" w:author="Toninho" w:date="2013-11-23T15:41:00Z">
        <w:r w:rsidRPr="00766438">
          <w:rPr>
            <w:rFonts w:ascii="Times New Roman" w:hAnsi="Times New Roman"/>
            <w:sz w:val="24"/>
            <w:szCs w:val="24"/>
            <w:rPrChange w:id="1049" w:author="Toninho" w:date="2013-11-23T15:56:00Z">
              <w:rPr>
                <w:i/>
                <w:iCs/>
                <w:color w:val="0000FF"/>
                <w:u w:val="single"/>
              </w:rPr>
            </w:rPrChange>
          </w:rPr>
          <w:t>ões estão dispostas de forma simples, o que torna o uso da aplicaç</w:t>
        </w:r>
      </w:ins>
      <w:ins w:id="1050" w:author="Toninho" w:date="2013-11-23T15:42:00Z">
        <w:r w:rsidRPr="00766438">
          <w:rPr>
            <w:rFonts w:ascii="Times New Roman" w:hAnsi="Times New Roman"/>
            <w:sz w:val="24"/>
            <w:szCs w:val="24"/>
            <w:rPrChange w:id="1051" w:author="Toninho" w:date="2013-11-23T15:56:00Z">
              <w:rPr>
                <w:i/>
                <w:iCs/>
                <w:color w:val="0000FF"/>
                <w:u w:val="single"/>
              </w:rPr>
            </w:rPrChange>
          </w:rPr>
          <w:t>ão fácil de usar.</w:t>
        </w:r>
      </w:ins>
      <w:bookmarkEnd w:id="1035"/>
      <w:ins w:id="1052" w:author="Toninho" w:date="2013-11-23T15:54:00Z">
        <w:r w:rsidRPr="00766438">
          <w:rPr>
            <w:rFonts w:ascii="Times New Roman" w:hAnsi="Times New Roman"/>
            <w:sz w:val="24"/>
            <w:szCs w:val="24"/>
            <w:rPrChange w:id="1053" w:author="Toninho" w:date="2013-11-23T15:56:00Z">
              <w:rPr>
                <w:i/>
                <w:iCs/>
                <w:color w:val="0000FF"/>
                <w:u w:val="single"/>
              </w:rPr>
            </w:rPrChange>
          </w:rPr>
          <w:t xml:space="preserve"> </w:t>
        </w:r>
      </w:ins>
    </w:p>
    <w:p w:rsidR="00000000" w:rsidRDefault="00766438">
      <w:pPr>
        <w:pStyle w:val="SemEspaamento"/>
        <w:spacing w:line="360" w:lineRule="auto"/>
        <w:ind w:firstLine="709"/>
        <w:jc w:val="both"/>
        <w:rPr>
          <w:ins w:id="1054" w:author="Toninho" w:date="2013-11-23T14:14:00Z"/>
          <w:rPrChange w:id="1055" w:author="Toninho" w:date="2013-11-23T15:56:00Z">
            <w:rPr>
              <w:ins w:id="1056" w:author="Toninho" w:date="2013-11-23T14:14:00Z"/>
              <w:b/>
            </w:rPr>
          </w:rPrChange>
        </w:rPr>
        <w:pPrChange w:id="1057" w:author="Toninho" w:date="2013-11-23T15:40:00Z">
          <w:pPr>
            <w:pStyle w:val="NormalWeb"/>
            <w:spacing w:line="360" w:lineRule="auto"/>
            <w:jc w:val="both"/>
          </w:pPr>
        </w:pPrChange>
      </w:pPr>
      <w:bookmarkStart w:id="1058" w:name="_Toc373142161"/>
      <w:ins w:id="1059" w:author="Toninho" w:date="2013-11-23T15:54:00Z">
        <w:r w:rsidRPr="00766438">
          <w:rPr>
            <w:rFonts w:ascii="Times New Roman" w:hAnsi="Times New Roman"/>
            <w:sz w:val="24"/>
            <w:szCs w:val="24"/>
            <w:rPrChange w:id="1060" w:author="Toninho" w:date="2013-11-23T15:56:00Z">
              <w:rPr>
                <w:i/>
                <w:iCs/>
                <w:color w:val="0000FF"/>
                <w:u w:val="single"/>
              </w:rPr>
            </w:rPrChange>
          </w:rPr>
          <w:lastRenderedPageBreak/>
          <w:t xml:space="preserve">A figura </w:t>
        </w:r>
      </w:ins>
      <w:r w:rsidR="00122128" w:rsidRPr="00864FA3">
        <w:rPr>
          <w:rFonts w:ascii="Times New Roman" w:hAnsi="Times New Roman"/>
          <w:sz w:val="24"/>
          <w:szCs w:val="24"/>
        </w:rPr>
        <w:t xml:space="preserve">30 </w:t>
      </w:r>
      <w:ins w:id="1061" w:author="Toninho" w:date="2013-11-23T15:54:00Z">
        <w:r w:rsidRPr="00766438">
          <w:rPr>
            <w:rFonts w:ascii="Times New Roman" w:hAnsi="Times New Roman"/>
            <w:sz w:val="24"/>
            <w:szCs w:val="24"/>
            <w:rPrChange w:id="1062" w:author="Toninho" w:date="2013-11-23T15:56:00Z">
              <w:rPr>
                <w:i/>
                <w:iCs/>
                <w:color w:val="0000FF"/>
                <w:u w:val="single"/>
              </w:rPr>
            </w:rPrChange>
          </w:rPr>
          <w:t xml:space="preserve">representa a tela onde </w:t>
        </w:r>
      </w:ins>
      <w:ins w:id="1063" w:author="Toninho" w:date="2013-11-23T15:55:00Z">
        <w:r w:rsidRPr="00766438">
          <w:rPr>
            <w:rFonts w:ascii="Times New Roman" w:hAnsi="Times New Roman"/>
            <w:sz w:val="24"/>
            <w:szCs w:val="24"/>
            <w:rPrChange w:id="1064" w:author="Toninho" w:date="2013-11-23T15:56:00Z">
              <w:rPr>
                <w:i/>
                <w:iCs/>
                <w:color w:val="0000FF"/>
                <w:u w:val="single"/>
              </w:rPr>
            </w:rPrChange>
          </w:rPr>
          <w:t>deverão ser inseridas as informações referentes ao</w:t>
        </w:r>
      </w:ins>
      <w:r w:rsidR="00122128" w:rsidRPr="00864FA3">
        <w:rPr>
          <w:rFonts w:ascii="Times New Roman" w:hAnsi="Times New Roman"/>
          <w:sz w:val="24"/>
          <w:szCs w:val="24"/>
        </w:rPr>
        <w:t>s</w:t>
      </w:r>
      <w:ins w:id="1065" w:author="Toninho" w:date="2013-11-23T15:55:00Z">
        <w:r w:rsidRPr="00766438">
          <w:rPr>
            <w:rFonts w:ascii="Times New Roman" w:hAnsi="Times New Roman"/>
            <w:sz w:val="24"/>
            <w:szCs w:val="24"/>
            <w:rPrChange w:id="1066" w:author="Toninho" w:date="2013-11-23T15:56:00Z">
              <w:rPr>
                <w:i/>
                <w:iCs/>
                <w:color w:val="0000FF"/>
                <w:u w:val="single"/>
              </w:rPr>
            </w:rPrChange>
          </w:rPr>
          <w:t xml:space="preserve"> Curso</w:t>
        </w:r>
      </w:ins>
      <w:r w:rsidR="006944FF" w:rsidRPr="00864FA3">
        <w:rPr>
          <w:rFonts w:ascii="Times New Roman" w:hAnsi="Times New Roman"/>
          <w:sz w:val="24"/>
          <w:szCs w:val="24"/>
        </w:rPr>
        <w:t>s</w:t>
      </w:r>
      <w:ins w:id="1067" w:author="Toninho" w:date="2013-11-23T15:55:00Z">
        <w:r w:rsidRPr="00766438">
          <w:rPr>
            <w:rFonts w:ascii="Times New Roman" w:hAnsi="Times New Roman"/>
            <w:sz w:val="24"/>
            <w:szCs w:val="24"/>
            <w:rPrChange w:id="1068" w:author="Toninho" w:date="2013-11-23T15:56:00Z">
              <w:rPr>
                <w:i/>
                <w:iCs/>
                <w:color w:val="0000FF"/>
                <w:u w:val="single"/>
              </w:rPr>
            </w:rPrChange>
          </w:rPr>
          <w:t>, Disciplina</w:t>
        </w:r>
      </w:ins>
      <w:r w:rsidR="006944FF" w:rsidRPr="00864FA3">
        <w:rPr>
          <w:rFonts w:ascii="Times New Roman" w:hAnsi="Times New Roman"/>
          <w:sz w:val="24"/>
          <w:szCs w:val="24"/>
        </w:rPr>
        <w:t>s</w:t>
      </w:r>
      <w:ins w:id="1069" w:author="Toninho" w:date="2013-11-23T15:55:00Z">
        <w:r w:rsidRPr="00766438">
          <w:rPr>
            <w:rFonts w:ascii="Times New Roman" w:hAnsi="Times New Roman"/>
            <w:sz w:val="24"/>
            <w:szCs w:val="24"/>
            <w:rPrChange w:id="1070" w:author="Toninho" w:date="2013-11-23T15:56:00Z">
              <w:rPr>
                <w:i/>
                <w:iCs/>
                <w:color w:val="0000FF"/>
                <w:u w:val="single"/>
              </w:rPr>
            </w:rPrChange>
          </w:rPr>
          <w:t xml:space="preserve"> e Turma</w:t>
        </w:r>
      </w:ins>
      <w:r w:rsidR="006944FF" w:rsidRPr="00864FA3">
        <w:rPr>
          <w:rFonts w:ascii="Times New Roman" w:hAnsi="Times New Roman"/>
          <w:sz w:val="24"/>
          <w:szCs w:val="24"/>
        </w:rPr>
        <w:t>s</w:t>
      </w:r>
      <w:ins w:id="1071" w:author="Toninho" w:date="2013-11-23T15:55:00Z">
        <w:r w:rsidRPr="00766438">
          <w:rPr>
            <w:rFonts w:ascii="Times New Roman" w:hAnsi="Times New Roman"/>
            <w:sz w:val="24"/>
            <w:szCs w:val="24"/>
            <w:rPrChange w:id="1072" w:author="Toninho" w:date="2013-11-23T15:56:00Z">
              <w:rPr>
                <w:i/>
                <w:iCs/>
                <w:color w:val="0000FF"/>
                <w:u w:val="single"/>
              </w:rPr>
            </w:rPrChange>
          </w:rPr>
          <w:t>.</w:t>
        </w:r>
      </w:ins>
      <w:bookmarkEnd w:id="1058"/>
    </w:p>
    <w:p w:rsidR="00000000" w:rsidRDefault="00FD574B">
      <w:pPr>
        <w:pStyle w:val="SemEspaamento"/>
        <w:spacing w:line="360" w:lineRule="auto"/>
        <w:ind w:firstLine="709"/>
        <w:jc w:val="both"/>
        <w:rPr>
          <w:ins w:id="1073" w:author="fsgomes" w:date="2013-11-14T20:23:00Z"/>
        </w:rPr>
        <w:pPrChange w:id="1074" w:author="Toninho" w:date="2013-11-23T14:14:00Z">
          <w:pPr>
            <w:pStyle w:val="NormalWeb"/>
            <w:spacing w:line="360" w:lineRule="auto"/>
            <w:jc w:val="both"/>
          </w:pPr>
        </w:pPrChange>
      </w:pPr>
    </w:p>
    <w:p w:rsidR="004B6E70" w:rsidRPr="00864FA3" w:rsidRDefault="00FD574B" w:rsidP="00734C9D">
      <w:pPr>
        <w:pStyle w:val="SemEspaamento"/>
        <w:keepNext/>
        <w:spacing w:line="360" w:lineRule="auto"/>
        <w:ind w:firstLine="709"/>
        <w:jc w:val="center"/>
        <w:rPr>
          <w:rFonts w:ascii="Times New Roman" w:hAnsi="Times New Roman"/>
          <w:sz w:val="20"/>
          <w:szCs w:val="20"/>
        </w:rPr>
      </w:pPr>
      <w:ins w:id="1075" w:author="fsgomes" w:date="2013-11-14T20:23:00Z">
        <w:r>
          <w:rPr>
            <w:rFonts w:ascii="Times New Roman" w:hAnsi="Times New Roman"/>
            <w:noProof/>
            <w:sz w:val="20"/>
            <w:szCs w:val="20"/>
            <w:lang w:eastAsia="pt-BR"/>
            <w:rPrChange w:id="1076">
              <w:rPr>
                <w:rFonts w:ascii="Times New Roman" w:eastAsia="Times New Roman" w:hAnsi="Times New Roman"/>
                <w:i/>
                <w:iCs/>
                <w:noProof/>
                <w:color w:val="0000FF"/>
                <w:sz w:val="24"/>
                <w:szCs w:val="24"/>
                <w:u w:val="single"/>
                <w:lang w:eastAsia="pt-BR"/>
              </w:rPr>
            </w:rPrChange>
          </w:rPr>
          <w:drawing>
            <wp:inline distT="0" distB="0" distL="0" distR="0">
              <wp:extent cx="4128190" cy="2916530"/>
              <wp:effectExtent l="19050" t="0" r="5660" b="0"/>
              <wp:docPr id="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5764" cy="2928946"/>
                      </a:xfrm>
                      <a:prstGeom prst="rect">
                        <a:avLst/>
                      </a:prstGeom>
                      <a:noFill/>
                      <a:ln>
                        <a:noFill/>
                      </a:ln>
                    </pic:spPr>
                  </pic:pic>
                </a:graphicData>
              </a:graphic>
            </wp:inline>
          </w:drawing>
        </w:r>
      </w:ins>
    </w:p>
    <w:p w:rsidR="006944FF" w:rsidRPr="00864FA3" w:rsidRDefault="004B6E70" w:rsidP="00734C9D">
      <w:pPr>
        <w:pStyle w:val="Legenda"/>
        <w:spacing w:line="360" w:lineRule="auto"/>
        <w:jc w:val="center"/>
        <w:rPr>
          <w:ins w:id="1077" w:author="fsgomes" w:date="2013-11-14T20:30:00Z"/>
          <w:rFonts w:ascii="Times New Roman" w:hAnsi="Times New Roman"/>
          <w:b w:val="0"/>
          <w:color w:val="auto"/>
          <w:sz w:val="20"/>
          <w:szCs w:val="20"/>
        </w:rPr>
      </w:pPr>
      <w:bookmarkStart w:id="1078" w:name="_Toc374447996"/>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008D710C"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30</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Tela de cadastro de cursos</w:t>
      </w:r>
      <w:bookmarkEnd w:id="1078"/>
    </w:p>
    <w:p w:rsidR="00C4386D" w:rsidRDefault="006944FF" w:rsidP="00734C9D">
      <w:pPr>
        <w:pStyle w:val="SemEspaamento"/>
        <w:spacing w:line="360" w:lineRule="auto"/>
        <w:jc w:val="center"/>
        <w:rPr>
          <w:rFonts w:ascii="Times New Roman" w:hAnsi="Times New Roman"/>
          <w:sz w:val="20"/>
          <w:szCs w:val="20"/>
        </w:rPr>
      </w:pPr>
      <w:bookmarkStart w:id="1079" w:name="_Toc373185646"/>
      <w:ins w:id="1080" w:author="fsgomes" w:date="2013-11-14T20:30:00Z">
        <w:r w:rsidRPr="00864FA3">
          <w:rPr>
            <w:rFonts w:ascii="Times New Roman" w:hAnsi="Times New Roman"/>
            <w:sz w:val="20"/>
            <w:szCs w:val="20"/>
          </w:rPr>
          <w:t>(</w:t>
        </w:r>
      </w:ins>
      <w:r w:rsidR="004B6E70" w:rsidRPr="00864FA3">
        <w:rPr>
          <w:rFonts w:ascii="Times New Roman" w:hAnsi="Times New Roman"/>
          <w:sz w:val="20"/>
          <w:szCs w:val="20"/>
        </w:rPr>
        <w:t>FONTE</w:t>
      </w:r>
      <w:ins w:id="1081" w:author="fsgomes" w:date="2013-11-14T20:30:00Z">
        <w:r w:rsidRPr="00864FA3">
          <w:rPr>
            <w:rFonts w:ascii="Times New Roman" w:hAnsi="Times New Roman"/>
            <w:sz w:val="20"/>
            <w:szCs w:val="20"/>
          </w:rPr>
          <w:t>: do autor)</w:t>
        </w:r>
      </w:ins>
      <w:bookmarkEnd w:id="1079"/>
    </w:p>
    <w:p w:rsidR="00F96AEA" w:rsidRPr="00864FA3" w:rsidRDefault="00F96AEA" w:rsidP="00734C9D">
      <w:pPr>
        <w:pStyle w:val="SemEspaamento"/>
        <w:spacing w:line="360" w:lineRule="auto"/>
        <w:jc w:val="center"/>
        <w:rPr>
          <w:ins w:id="1082" w:author="fsgomes" w:date="2013-11-14T20:23:00Z"/>
          <w:rFonts w:ascii="Times New Roman" w:hAnsi="Times New Roman"/>
          <w:sz w:val="20"/>
          <w:szCs w:val="20"/>
        </w:rPr>
      </w:pPr>
    </w:p>
    <w:p w:rsidR="00000000" w:rsidRDefault="00766438">
      <w:pPr>
        <w:pStyle w:val="SemEspaamento"/>
        <w:numPr>
          <w:ilvl w:val="2"/>
          <w:numId w:val="65"/>
        </w:numPr>
        <w:spacing w:line="360" w:lineRule="auto"/>
        <w:jc w:val="both"/>
        <w:outlineLvl w:val="3"/>
        <w:rPr>
          <w:ins w:id="1083" w:author="fsgomes" w:date="2013-11-14T20:23:00Z"/>
          <w:b/>
          <w:rPrChange w:id="1084" w:author="fsgomes" w:date="2013-11-14T20:24:00Z">
            <w:rPr>
              <w:ins w:id="1085" w:author="fsgomes" w:date="2013-11-14T20:23:00Z"/>
            </w:rPr>
          </w:rPrChange>
        </w:rPr>
        <w:pPrChange w:id="1086" w:author="fsgomes" w:date="2013-11-14T20:53:00Z">
          <w:pPr>
            <w:pStyle w:val="NormalWeb"/>
            <w:spacing w:line="360" w:lineRule="auto"/>
            <w:jc w:val="both"/>
          </w:pPr>
        </w:pPrChange>
      </w:pPr>
      <w:bookmarkStart w:id="1087" w:name="_Toc373142162"/>
      <w:bookmarkStart w:id="1088" w:name="_Toc374912065"/>
      <w:ins w:id="1089" w:author="fsgomes" w:date="2013-11-14T20:23:00Z">
        <w:r w:rsidRPr="00766438">
          <w:rPr>
            <w:rFonts w:ascii="Times New Roman" w:hAnsi="Times New Roman"/>
            <w:b/>
            <w:sz w:val="24"/>
            <w:szCs w:val="24"/>
            <w:rPrChange w:id="1090" w:author="fsgomes" w:date="2013-11-14T20:24:00Z">
              <w:rPr>
                <w:i/>
                <w:iCs/>
                <w:color w:val="0000FF"/>
                <w:u w:val="single"/>
              </w:rPr>
            </w:rPrChange>
          </w:rPr>
          <w:t>Cursos</w:t>
        </w:r>
        <w:bookmarkEnd w:id="1087"/>
        <w:bookmarkEnd w:id="1088"/>
        <w:r w:rsidRPr="00766438">
          <w:rPr>
            <w:rFonts w:ascii="Times New Roman" w:hAnsi="Times New Roman"/>
            <w:b/>
            <w:sz w:val="24"/>
            <w:szCs w:val="24"/>
            <w:rPrChange w:id="1091" w:author="fsgomes" w:date="2013-11-14T20:24:00Z">
              <w:rPr>
                <w:i/>
                <w:iCs/>
                <w:color w:val="0000FF"/>
                <w:u w:val="single"/>
              </w:rPr>
            </w:rPrChange>
          </w:rPr>
          <w:t xml:space="preserve"> </w:t>
        </w:r>
      </w:ins>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ins w:id="1092" w:author="fsgomes" w:date="2013-11-14T20:23:00Z"/>
          <w:rFonts w:ascii="Times New Roman" w:hAnsi="Times New Roman"/>
          <w:sz w:val="24"/>
          <w:szCs w:val="24"/>
        </w:rPr>
      </w:pPr>
    </w:p>
    <w:p w:rsidR="00000000" w:rsidRDefault="00FD574B">
      <w:pPr>
        <w:pStyle w:val="SemEspaamento"/>
        <w:spacing w:line="360" w:lineRule="auto"/>
        <w:ind w:firstLine="709"/>
        <w:jc w:val="both"/>
        <w:rPr>
          <w:ins w:id="1093" w:author="fsgomes" w:date="2013-11-14T20:23:00Z"/>
          <w:del w:id="1094" w:author="Toninho" w:date="2013-11-23T15:57:00Z"/>
        </w:rPr>
        <w:pPrChange w:id="1095" w:author="Toninho" w:date="2013-11-23T15:57:00Z">
          <w:pPr>
            <w:pStyle w:val="NormalWeb"/>
            <w:spacing w:line="360" w:lineRule="auto"/>
            <w:jc w:val="both"/>
          </w:pPr>
        </w:pPrChange>
      </w:pPr>
    </w:p>
    <w:p w:rsidR="00000000" w:rsidRDefault="006944FF">
      <w:pPr>
        <w:pStyle w:val="SemEspaamento"/>
        <w:spacing w:line="360" w:lineRule="auto"/>
        <w:ind w:firstLine="709"/>
        <w:jc w:val="both"/>
        <w:rPr>
          <w:ins w:id="1096" w:author="fsgomes" w:date="2013-11-14T20:23:00Z"/>
        </w:rPr>
        <w:pPrChange w:id="1097" w:author="Toninho" w:date="2013-11-23T15:59:00Z">
          <w:pPr>
            <w:pStyle w:val="NormalWeb"/>
            <w:spacing w:line="360" w:lineRule="auto"/>
            <w:ind w:firstLine="708"/>
            <w:jc w:val="both"/>
          </w:pPr>
        </w:pPrChange>
      </w:pPr>
      <w:ins w:id="1098" w:author="fsgomes" w:date="2013-11-14T20:23:00Z">
        <w:r w:rsidRPr="00864FA3">
          <w:rPr>
            <w:rFonts w:ascii="Times New Roman" w:hAnsi="Times New Roman"/>
            <w:sz w:val="24"/>
            <w:szCs w:val="24"/>
          </w:rPr>
          <w:t>Campo “Curso”: Nesse campo pode</w:t>
        </w:r>
      </w:ins>
      <w:ins w:id="1099" w:author="Toninho" w:date="2013-11-23T15:57:00Z">
        <w:r w:rsidR="00766438" w:rsidRPr="00766438">
          <w:rPr>
            <w:rFonts w:ascii="Times New Roman" w:hAnsi="Times New Roman"/>
            <w:sz w:val="24"/>
            <w:szCs w:val="24"/>
            <w:rPrChange w:id="1100" w:author="Toninho" w:date="2013-11-23T15:57:00Z">
              <w:rPr>
                <w:i/>
                <w:iCs/>
                <w:color w:val="0000FF"/>
                <w:u w:val="single"/>
              </w:rPr>
            </w:rPrChange>
          </w:rPr>
          <w:t>rá</w:t>
        </w:r>
      </w:ins>
      <w:ins w:id="1101" w:author="fsgomes" w:date="2013-11-14T20:23:00Z">
        <w:r w:rsidR="00766438" w:rsidRPr="00766438">
          <w:rPr>
            <w:rFonts w:ascii="Times New Roman" w:hAnsi="Times New Roman"/>
            <w:sz w:val="24"/>
            <w:szCs w:val="24"/>
            <w:rPrChange w:id="1102" w:author="Toninho" w:date="2013-11-23T15:57:00Z">
              <w:rPr>
                <w:i/>
                <w:iCs/>
                <w:color w:val="0000FF"/>
                <w:u w:val="single"/>
              </w:rPr>
            </w:rPrChange>
          </w:rPr>
          <w:t xml:space="preserve"> </w:t>
        </w:r>
        <w:r w:rsidRPr="00864FA3">
          <w:rPr>
            <w:rFonts w:ascii="Times New Roman" w:hAnsi="Times New Roman"/>
            <w:sz w:val="24"/>
            <w:szCs w:val="24"/>
          </w:rPr>
          <w:t>ser selecionado um curso já existente para alteração, ou digitado o nome de um novo curso.</w:t>
        </w:r>
      </w:ins>
    </w:p>
    <w:p w:rsidR="00000000" w:rsidRDefault="006944FF">
      <w:pPr>
        <w:pStyle w:val="SemEspaamento"/>
        <w:spacing w:line="360" w:lineRule="auto"/>
        <w:ind w:firstLine="709"/>
        <w:jc w:val="both"/>
        <w:rPr>
          <w:ins w:id="1103" w:author="fsgomes" w:date="2013-11-14T20:23:00Z"/>
        </w:rPr>
        <w:pPrChange w:id="1104" w:author="Toninho" w:date="2013-11-23T15:59:00Z">
          <w:pPr>
            <w:pStyle w:val="NormalWeb"/>
            <w:spacing w:line="360" w:lineRule="auto"/>
            <w:jc w:val="both"/>
          </w:pPr>
        </w:pPrChange>
      </w:pPr>
      <w:ins w:id="1105" w:author="fsgomes" w:date="2013-11-14T20:23:00Z">
        <w:r w:rsidRPr="00864FA3">
          <w:rPr>
            <w:rFonts w:ascii="Times New Roman" w:hAnsi="Times New Roman"/>
            <w:sz w:val="24"/>
            <w:szCs w:val="24"/>
          </w:rPr>
          <w:t>Campo “Quant.”: Nesse campo é informado o número de períodos (semestre, anos, etc.).</w:t>
        </w:r>
      </w:ins>
    </w:p>
    <w:p w:rsidR="006944FF" w:rsidRPr="00864FA3" w:rsidRDefault="006944FF" w:rsidP="00734C9D">
      <w:pPr>
        <w:pStyle w:val="SemEspaamento"/>
        <w:spacing w:line="360" w:lineRule="auto"/>
        <w:ind w:firstLine="709"/>
        <w:jc w:val="both"/>
        <w:rPr>
          <w:ins w:id="1106" w:author="fsgomes" w:date="2013-11-14T20:23:00Z"/>
          <w:rFonts w:ascii="Times New Roman" w:hAnsi="Times New Roman"/>
          <w:sz w:val="24"/>
          <w:szCs w:val="24"/>
        </w:rPr>
      </w:pPr>
      <w:ins w:id="1107" w:author="fsgomes" w:date="2013-11-14T20:23:00Z">
        <w:r w:rsidRPr="00864FA3">
          <w:rPr>
            <w:rFonts w:ascii="Times New Roman" w:hAnsi="Times New Roman"/>
            <w:sz w:val="24"/>
            <w:szCs w:val="24"/>
          </w:rPr>
          <w:t xml:space="preserve">Campo “Descrição”: </w:t>
        </w:r>
      </w:ins>
      <w:ins w:id="1108" w:author="Toninho" w:date="2013-11-23T15:58:00Z">
        <w:r w:rsidRPr="00864FA3">
          <w:rPr>
            <w:rFonts w:ascii="Times New Roman" w:hAnsi="Times New Roman"/>
            <w:sz w:val="24"/>
            <w:szCs w:val="24"/>
          </w:rPr>
          <w:t>Nesse campo</w:t>
        </w:r>
      </w:ins>
      <w:ins w:id="1109" w:author="Toninho" w:date="2013-11-23T16:00:00Z">
        <w:r w:rsidRPr="00864FA3">
          <w:rPr>
            <w:rFonts w:ascii="Times New Roman" w:hAnsi="Times New Roman"/>
            <w:sz w:val="24"/>
            <w:szCs w:val="24"/>
          </w:rPr>
          <w:t xml:space="preserve"> é </w:t>
        </w:r>
      </w:ins>
      <w:ins w:id="1110" w:author="fsgomes" w:date="2013-11-14T20:23:00Z">
        <w:del w:id="1111" w:author="Toninho" w:date="2013-11-23T15:58:00Z">
          <w:r w:rsidRPr="00864FA3" w:rsidDel="00ED270A">
            <w:rPr>
              <w:rFonts w:ascii="Times New Roman" w:hAnsi="Times New Roman"/>
              <w:sz w:val="24"/>
              <w:szCs w:val="24"/>
            </w:rPr>
            <w:delText>Aqui é</w:delText>
          </w:r>
        </w:del>
        <w:r w:rsidRPr="00864FA3">
          <w:rPr>
            <w:rFonts w:ascii="Times New Roman" w:hAnsi="Times New Roman"/>
            <w:sz w:val="24"/>
            <w:szCs w:val="24"/>
          </w:rPr>
          <w:t xml:space="preserve"> </w:t>
        </w:r>
      </w:ins>
      <w:r w:rsidRPr="00864FA3">
        <w:rPr>
          <w:rFonts w:ascii="Times New Roman" w:hAnsi="Times New Roman"/>
          <w:sz w:val="24"/>
          <w:szCs w:val="24"/>
        </w:rPr>
        <w:t>inserida</w:t>
      </w:r>
      <w:ins w:id="1112" w:author="fsgomes" w:date="2013-11-14T20:23:00Z">
        <w:r w:rsidRPr="00864FA3">
          <w:rPr>
            <w:rFonts w:ascii="Times New Roman" w:hAnsi="Times New Roman"/>
            <w:sz w:val="24"/>
            <w:szCs w:val="24"/>
          </w:rPr>
          <w:t xml:space="preserve"> a descrição do período, “semestre”, por exemplo, caso a instituição utilize o regime de aulas semestral.</w:t>
        </w:r>
      </w:ins>
    </w:p>
    <w:p w:rsidR="006944FF" w:rsidRPr="00864FA3" w:rsidRDefault="006944FF" w:rsidP="00734C9D">
      <w:pPr>
        <w:pStyle w:val="SemEspaamento"/>
        <w:spacing w:line="360" w:lineRule="auto"/>
        <w:ind w:firstLine="709"/>
        <w:jc w:val="both"/>
        <w:rPr>
          <w:ins w:id="1113" w:author="fsgomes" w:date="2013-11-14T20:23:00Z"/>
          <w:rFonts w:ascii="Times New Roman" w:hAnsi="Times New Roman"/>
          <w:sz w:val="24"/>
          <w:szCs w:val="24"/>
        </w:rPr>
      </w:pPr>
      <w:ins w:id="1114" w:author="fsgomes" w:date="2013-11-14T20:23:00Z">
        <w:r w:rsidRPr="00864FA3">
          <w:rPr>
            <w:rFonts w:ascii="Times New Roman" w:hAnsi="Times New Roman"/>
            <w:sz w:val="24"/>
            <w:szCs w:val="24"/>
          </w:rPr>
          <w:t xml:space="preserve">Botão de deleção de curso </w:t>
        </w:r>
      </w:ins>
      <w:r w:rsidRPr="00864FA3">
        <w:rPr>
          <w:rFonts w:ascii="Times New Roman" w:hAnsi="Times New Roman"/>
          <w:sz w:val="24"/>
          <w:szCs w:val="24"/>
        </w:rPr>
        <w:t>“-“</w:t>
      </w:r>
      <w:ins w:id="1115" w:author="fsgomes" w:date="2013-11-14T20:23:00Z">
        <w:r w:rsidRPr="00864FA3">
          <w:rPr>
            <w:rFonts w:ascii="Times New Roman" w:hAnsi="Times New Roman"/>
            <w:sz w:val="24"/>
            <w:szCs w:val="24"/>
          </w:rPr>
          <w:t xml:space="preserve">: </w:t>
        </w:r>
      </w:ins>
      <w:r w:rsidRPr="00864FA3">
        <w:rPr>
          <w:rFonts w:ascii="Times New Roman" w:hAnsi="Times New Roman"/>
          <w:sz w:val="24"/>
          <w:szCs w:val="24"/>
        </w:rPr>
        <w:t xml:space="preserve">Exclui </w:t>
      </w:r>
      <w:ins w:id="1116" w:author="fsgomes" w:date="2013-11-14T20:23:00Z">
        <w:r w:rsidRPr="00864FA3">
          <w:rPr>
            <w:rFonts w:ascii="Times New Roman" w:hAnsi="Times New Roman"/>
            <w:sz w:val="24"/>
            <w:szCs w:val="24"/>
          </w:rPr>
          <w:t>o curso selecionado</w:t>
        </w:r>
      </w:ins>
    </w:p>
    <w:p w:rsidR="006944FF" w:rsidRPr="00864FA3" w:rsidRDefault="006944FF" w:rsidP="00734C9D">
      <w:pPr>
        <w:pStyle w:val="SemEspaamento"/>
        <w:spacing w:line="360" w:lineRule="auto"/>
        <w:ind w:firstLine="709"/>
        <w:jc w:val="both"/>
        <w:rPr>
          <w:ins w:id="1117" w:author="fsgomes" w:date="2013-11-14T20:23:00Z"/>
          <w:rFonts w:ascii="Times New Roman" w:hAnsi="Times New Roman"/>
          <w:sz w:val="24"/>
          <w:szCs w:val="24"/>
        </w:rPr>
      </w:pPr>
      <w:ins w:id="1118" w:author="fsgomes" w:date="2013-11-14T20:23:00Z">
        <w:r w:rsidRPr="00864FA3">
          <w:rPr>
            <w:rFonts w:ascii="Times New Roman" w:hAnsi="Times New Roman"/>
            <w:sz w:val="24"/>
            <w:szCs w:val="24"/>
          </w:rPr>
          <w:t>Lista de seleção de período: essa lista é usada para seleção do período, para que possa ter suas disciplinas e turmas alteradas.</w:t>
        </w:r>
      </w:ins>
    </w:p>
    <w:p w:rsidR="006944FF" w:rsidRPr="00864FA3" w:rsidRDefault="006944FF" w:rsidP="00734C9D">
      <w:pPr>
        <w:pStyle w:val="SemEspaamento"/>
        <w:spacing w:line="360" w:lineRule="auto"/>
        <w:ind w:firstLine="709"/>
        <w:jc w:val="both"/>
        <w:rPr>
          <w:ins w:id="1119" w:author="fsgomes" w:date="2013-11-14T20:23:00Z"/>
          <w:rFonts w:ascii="Times New Roman" w:hAnsi="Times New Roman"/>
          <w:sz w:val="24"/>
          <w:szCs w:val="24"/>
        </w:rPr>
      </w:pPr>
      <w:ins w:id="1120" w:author="fsgomes" w:date="2013-11-14T20:23:00Z">
        <w:r w:rsidRPr="00864FA3">
          <w:rPr>
            <w:rFonts w:ascii="Times New Roman" w:hAnsi="Times New Roman"/>
            <w:sz w:val="24"/>
            <w:szCs w:val="24"/>
          </w:rPr>
          <w:t xml:space="preserve">Disciplinas do curso: Nessa área pode ser selecionada uma disciplina na lista inferior, ou digitado o nome de uma nova disciplina, e informada </w:t>
        </w:r>
        <w:proofErr w:type="gramStart"/>
        <w:r w:rsidRPr="00864FA3">
          <w:rPr>
            <w:rFonts w:ascii="Times New Roman" w:hAnsi="Times New Roman"/>
            <w:sz w:val="24"/>
            <w:szCs w:val="24"/>
          </w:rPr>
          <w:t>a</w:t>
        </w:r>
        <w:proofErr w:type="gramEnd"/>
        <w:r w:rsidRPr="00864FA3">
          <w:rPr>
            <w:rFonts w:ascii="Times New Roman" w:hAnsi="Times New Roman"/>
            <w:sz w:val="24"/>
            <w:szCs w:val="24"/>
          </w:rPr>
          <w:t xml:space="preserve"> carga horária semanal para que se possa acionar a função do botão “+”, que adiciona a disciplina no período selecionado.</w:t>
        </w:r>
      </w:ins>
    </w:p>
    <w:p w:rsidR="006944FF" w:rsidRPr="00864FA3" w:rsidRDefault="006944FF" w:rsidP="00734C9D">
      <w:pPr>
        <w:pStyle w:val="SemEspaamento"/>
        <w:spacing w:line="360" w:lineRule="auto"/>
        <w:ind w:firstLine="709"/>
        <w:jc w:val="both"/>
        <w:rPr>
          <w:ins w:id="1121" w:author="fsgomes" w:date="2013-11-14T20:23:00Z"/>
          <w:rFonts w:ascii="Times New Roman" w:hAnsi="Times New Roman"/>
          <w:sz w:val="24"/>
          <w:szCs w:val="24"/>
        </w:rPr>
      </w:pPr>
      <w:ins w:id="1122" w:author="fsgomes" w:date="2013-11-14T20:23:00Z">
        <w:r w:rsidRPr="00864FA3">
          <w:rPr>
            <w:rFonts w:ascii="Times New Roman" w:hAnsi="Times New Roman"/>
            <w:sz w:val="24"/>
            <w:szCs w:val="24"/>
          </w:rPr>
          <w:lastRenderedPageBreak/>
          <w:t xml:space="preserve">Da mesma forma, o botão de deleção “-“ irá </w:t>
        </w:r>
      </w:ins>
      <w:r w:rsidRPr="00864FA3">
        <w:rPr>
          <w:rFonts w:ascii="Times New Roman" w:hAnsi="Times New Roman"/>
          <w:sz w:val="24"/>
          <w:szCs w:val="24"/>
        </w:rPr>
        <w:t>excluir</w:t>
      </w:r>
      <w:ins w:id="1123" w:author="fsgomes" w:date="2013-11-14T20:23:00Z">
        <w:r w:rsidRPr="00864FA3">
          <w:rPr>
            <w:rFonts w:ascii="Times New Roman" w:hAnsi="Times New Roman"/>
            <w:sz w:val="24"/>
            <w:szCs w:val="24"/>
          </w:rPr>
          <w:t xml:space="preserve"> a disciplina do período, previamente selecionada na lista superior.</w:t>
        </w:r>
      </w:ins>
    </w:p>
    <w:p w:rsidR="006944FF" w:rsidRPr="00864FA3" w:rsidRDefault="006944FF" w:rsidP="00734C9D">
      <w:pPr>
        <w:pStyle w:val="SemEspaamento"/>
        <w:spacing w:line="360" w:lineRule="auto"/>
        <w:ind w:firstLine="709"/>
        <w:jc w:val="both"/>
        <w:rPr>
          <w:ins w:id="1124" w:author="fsgomes" w:date="2013-11-14T20:23:00Z"/>
          <w:rFonts w:ascii="Times New Roman" w:hAnsi="Times New Roman"/>
          <w:sz w:val="24"/>
          <w:szCs w:val="24"/>
        </w:rPr>
      </w:pPr>
      <w:ins w:id="1125" w:author="fsgomes" w:date="2013-11-14T20:23:00Z">
        <w:r w:rsidRPr="00864FA3">
          <w:rPr>
            <w:rFonts w:ascii="Times New Roman" w:hAnsi="Times New Roman"/>
            <w:sz w:val="24"/>
            <w:szCs w:val="24"/>
          </w:rPr>
          <w:t>Turma do curso: Nessa área pode ser digitado o nome de uma nova turma, e informado o turno para que se possa acionar a função do botão “+”, que adiciona a turma no período selecionado.</w:t>
        </w:r>
      </w:ins>
    </w:p>
    <w:p w:rsidR="006944FF" w:rsidRPr="00864FA3" w:rsidRDefault="006944FF" w:rsidP="00734C9D">
      <w:pPr>
        <w:pStyle w:val="SemEspaamento"/>
        <w:spacing w:line="360" w:lineRule="auto"/>
        <w:ind w:firstLine="709"/>
        <w:jc w:val="both"/>
        <w:rPr>
          <w:rFonts w:ascii="Times New Roman" w:hAnsi="Times New Roman"/>
          <w:sz w:val="24"/>
          <w:szCs w:val="24"/>
        </w:rPr>
      </w:pPr>
      <w:ins w:id="1126" w:author="fsgomes" w:date="2013-11-14T20:23:00Z">
        <w:r w:rsidRPr="00864FA3">
          <w:rPr>
            <w:rFonts w:ascii="Times New Roman" w:hAnsi="Times New Roman"/>
            <w:sz w:val="24"/>
            <w:szCs w:val="24"/>
          </w:rPr>
          <w:t>Da mesma forma, o botão de deleção “-“ irá</w:t>
        </w:r>
      </w:ins>
      <w:r w:rsidRPr="00864FA3">
        <w:rPr>
          <w:rFonts w:ascii="Times New Roman" w:hAnsi="Times New Roman"/>
          <w:sz w:val="24"/>
          <w:szCs w:val="24"/>
        </w:rPr>
        <w:t xml:space="preserve"> excluir </w:t>
      </w:r>
      <w:ins w:id="1127" w:author="fsgomes" w:date="2013-11-14T20:23:00Z">
        <w:r w:rsidRPr="00864FA3">
          <w:rPr>
            <w:rFonts w:ascii="Times New Roman" w:hAnsi="Times New Roman"/>
            <w:sz w:val="24"/>
            <w:szCs w:val="24"/>
          </w:rPr>
          <w:t>a turma do período, previamente selecionada na lista superior.</w:t>
        </w:r>
      </w:ins>
    </w:p>
    <w:p w:rsidR="006944FF" w:rsidRPr="00864FA3" w:rsidRDefault="006944FF" w:rsidP="00734C9D">
      <w:pPr>
        <w:pStyle w:val="SemEspaamento"/>
        <w:spacing w:line="360" w:lineRule="auto"/>
        <w:ind w:firstLine="709"/>
        <w:jc w:val="both"/>
        <w:rPr>
          <w:ins w:id="1128" w:author="fsgomes" w:date="2013-11-14T20:23:00Z"/>
          <w:rFonts w:ascii="Times New Roman" w:hAnsi="Times New Roman"/>
          <w:sz w:val="24"/>
          <w:szCs w:val="24"/>
        </w:rPr>
      </w:pPr>
      <w:r w:rsidRPr="00864FA3">
        <w:rPr>
          <w:rFonts w:ascii="Times New Roman" w:hAnsi="Times New Roman"/>
          <w:sz w:val="24"/>
          <w:szCs w:val="24"/>
        </w:rPr>
        <w:t xml:space="preserve">A figura </w:t>
      </w:r>
      <w:r w:rsidR="004B6E70" w:rsidRPr="00864FA3">
        <w:rPr>
          <w:rFonts w:ascii="Times New Roman" w:hAnsi="Times New Roman"/>
          <w:sz w:val="24"/>
          <w:szCs w:val="24"/>
        </w:rPr>
        <w:t>3</w:t>
      </w:r>
      <w:r w:rsidR="00122128" w:rsidRPr="00864FA3">
        <w:rPr>
          <w:rFonts w:ascii="Times New Roman" w:hAnsi="Times New Roman"/>
          <w:sz w:val="24"/>
          <w:szCs w:val="24"/>
        </w:rPr>
        <w:t>1</w:t>
      </w:r>
      <w:r w:rsidRPr="00864FA3">
        <w:rPr>
          <w:rFonts w:ascii="Times New Roman" w:hAnsi="Times New Roman"/>
          <w:sz w:val="24"/>
          <w:szCs w:val="24"/>
        </w:rPr>
        <w:t xml:space="preserve"> representa a tela onde deverão ser inseridas as informações correspondentes aos Turnos com os horários das aulas.</w:t>
      </w:r>
    </w:p>
    <w:p w:rsidR="006944FF" w:rsidRPr="00864FA3" w:rsidRDefault="006944FF" w:rsidP="00734C9D">
      <w:pPr>
        <w:pStyle w:val="SemEspaamento"/>
        <w:spacing w:line="360" w:lineRule="auto"/>
        <w:ind w:firstLine="709"/>
        <w:jc w:val="both"/>
        <w:rPr>
          <w:ins w:id="1129" w:author="fsgomes" w:date="2013-11-14T20:23:00Z"/>
          <w:rFonts w:ascii="Times New Roman" w:hAnsi="Times New Roman"/>
          <w:sz w:val="24"/>
          <w:szCs w:val="24"/>
        </w:rPr>
      </w:pPr>
    </w:p>
    <w:p w:rsidR="006944FF" w:rsidRPr="00864FA3" w:rsidRDefault="006944FF" w:rsidP="00734C9D">
      <w:pPr>
        <w:pStyle w:val="SemEspaamento"/>
        <w:spacing w:line="360" w:lineRule="auto"/>
        <w:ind w:firstLine="709"/>
        <w:jc w:val="both"/>
        <w:rPr>
          <w:ins w:id="1130" w:author="fsgomes" w:date="2013-11-14T20:23:00Z"/>
          <w:rFonts w:ascii="Times New Roman" w:hAnsi="Times New Roman"/>
          <w:sz w:val="24"/>
          <w:szCs w:val="24"/>
        </w:rPr>
      </w:pPr>
    </w:p>
    <w:p w:rsidR="004B6E70" w:rsidRPr="00864FA3" w:rsidRDefault="00FD574B" w:rsidP="00734C9D">
      <w:pPr>
        <w:pStyle w:val="SemEspaamento"/>
        <w:keepNext/>
        <w:spacing w:line="360" w:lineRule="auto"/>
        <w:ind w:firstLine="709"/>
        <w:jc w:val="center"/>
        <w:rPr>
          <w:rFonts w:ascii="Times New Roman" w:hAnsi="Times New Roman"/>
          <w:sz w:val="20"/>
          <w:szCs w:val="20"/>
        </w:rPr>
      </w:pPr>
      <w:ins w:id="1131" w:author="fsgomes" w:date="2013-11-14T20:23:00Z">
        <w:r>
          <w:rPr>
            <w:rFonts w:ascii="Times New Roman" w:hAnsi="Times New Roman"/>
            <w:noProof/>
            <w:sz w:val="20"/>
            <w:szCs w:val="20"/>
            <w:lang w:eastAsia="pt-BR"/>
            <w:rPrChange w:id="1132">
              <w:rPr>
                <w:rFonts w:ascii="Times New Roman" w:eastAsia="Times New Roman" w:hAnsi="Times New Roman"/>
                <w:i/>
                <w:iCs/>
                <w:noProof/>
                <w:color w:val="0000FF"/>
                <w:sz w:val="24"/>
                <w:szCs w:val="24"/>
                <w:u w:val="single"/>
                <w:lang w:eastAsia="pt-BR"/>
              </w:rPr>
            </w:rPrChange>
          </w:rPr>
          <w:drawing>
            <wp:inline distT="0" distB="0" distL="0" distR="0">
              <wp:extent cx="4562475" cy="3305175"/>
              <wp:effectExtent l="0" t="0" r="9525" b="9525"/>
              <wp:docPr id="4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2475" cy="3305175"/>
                      </a:xfrm>
                      <a:prstGeom prst="rect">
                        <a:avLst/>
                      </a:prstGeom>
                      <a:noFill/>
                      <a:ln>
                        <a:noFill/>
                      </a:ln>
                    </pic:spPr>
                  </pic:pic>
                </a:graphicData>
              </a:graphic>
            </wp:inline>
          </w:drawing>
        </w:r>
      </w:ins>
    </w:p>
    <w:p w:rsidR="006944FF" w:rsidRPr="00864FA3" w:rsidRDefault="004B6E70" w:rsidP="00734C9D">
      <w:pPr>
        <w:pStyle w:val="Legenda"/>
        <w:spacing w:line="360" w:lineRule="auto"/>
        <w:jc w:val="center"/>
        <w:rPr>
          <w:ins w:id="1133" w:author="fsgomes" w:date="2013-11-14T20:30:00Z"/>
          <w:rFonts w:ascii="Times New Roman" w:hAnsi="Times New Roman"/>
          <w:b w:val="0"/>
          <w:color w:val="auto"/>
          <w:sz w:val="20"/>
          <w:szCs w:val="20"/>
        </w:rPr>
      </w:pPr>
      <w:bookmarkStart w:id="1134" w:name="_Toc374447997"/>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008D710C"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31</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Tela de cadastro de turnos</w:t>
      </w:r>
      <w:bookmarkEnd w:id="1134"/>
    </w:p>
    <w:p w:rsidR="00000000" w:rsidRDefault="006944FF">
      <w:pPr>
        <w:pStyle w:val="SemEspaamento"/>
        <w:spacing w:line="360" w:lineRule="auto"/>
        <w:jc w:val="center"/>
        <w:rPr>
          <w:ins w:id="1135" w:author="fsgomes" w:date="2013-11-14T20:23:00Z"/>
          <w:sz w:val="20"/>
          <w:szCs w:val="20"/>
        </w:rPr>
        <w:pPrChange w:id="1136" w:author="fsgomes" w:date="2013-11-14T20:30:00Z">
          <w:pPr>
            <w:pStyle w:val="NormalWeb"/>
            <w:keepNext/>
            <w:spacing w:line="360" w:lineRule="auto"/>
            <w:jc w:val="both"/>
          </w:pPr>
        </w:pPrChange>
      </w:pPr>
      <w:bookmarkStart w:id="1137" w:name="_Toc373185647"/>
      <w:ins w:id="1138" w:author="fsgomes" w:date="2013-11-14T20:30:00Z">
        <w:r w:rsidRPr="00864FA3">
          <w:rPr>
            <w:rFonts w:ascii="Times New Roman" w:hAnsi="Times New Roman"/>
            <w:sz w:val="20"/>
            <w:szCs w:val="20"/>
          </w:rPr>
          <w:t>(</w:t>
        </w:r>
      </w:ins>
      <w:r w:rsidR="004B6E70" w:rsidRPr="00864FA3">
        <w:rPr>
          <w:rFonts w:ascii="Times New Roman" w:hAnsi="Times New Roman"/>
          <w:sz w:val="20"/>
          <w:szCs w:val="20"/>
        </w:rPr>
        <w:t>FONTE</w:t>
      </w:r>
      <w:ins w:id="1139" w:author="fsgomes" w:date="2013-11-14T20:30:00Z">
        <w:r w:rsidRPr="00864FA3">
          <w:rPr>
            <w:rFonts w:ascii="Times New Roman" w:hAnsi="Times New Roman"/>
            <w:sz w:val="20"/>
            <w:szCs w:val="20"/>
          </w:rPr>
          <w:t>: do autor)</w:t>
        </w:r>
      </w:ins>
      <w:bookmarkEnd w:id="1137"/>
    </w:p>
    <w:p w:rsidR="006944FF" w:rsidRPr="00864FA3" w:rsidRDefault="006944FF" w:rsidP="00734C9D">
      <w:pPr>
        <w:pStyle w:val="SemEspaamento"/>
        <w:spacing w:line="360" w:lineRule="auto"/>
        <w:ind w:firstLine="709"/>
        <w:jc w:val="both"/>
        <w:rPr>
          <w:ins w:id="1140" w:author="fsgomes" w:date="2013-11-14T20:23:00Z"/>
          <w:rFonts w:ascii="Times New Roman" w:hAnsi="Times New Roman"/>
          <w:sz w:val="24"/>
          <w:szCs w:val="24"/>
        </w:rPr>
      </w:pPr>
    </w:p>
    <w:p w:rsidR="006944FF" w:rsidRPr="00864FA3" w:rsidRDefault="006944FF" w:rsidP="00734C9D">
      <w:pPr>
        <w:pStyle w:val="SemEspaamento"/>
        <w:spacing w:line="360" w:lineRule="auto"/>
        <w:ind w:firstLine="709"/>
        <w:jc w:val="both"/>
        <w:rPr>
          <w:ins w:id="1141" w:author="fsgomes" w:date="2013-11-14T20:23:00Z"/>
          <w:rFonts w:ascii="Times New Roman" w:hAnsi="Times New Roman"/>
          <w:sz w:val="24"/>
          <w:szCs w:val="24"/>
        </w:rPr>
      </w:pPr>
    </w:p>
    <w:p w:rsidR="00000000" w:rsidRDefault="00766438">
      <w:pPr>
        <w:pStyle w:val="SemEspaamento"/>
        <w:numPr>
          <w:ilvl w:val="2"/>
          <w:numId w:val="65"/>
        </w:numPr>
        <w:spacing w:line="360" w:lineRule="auto"/>
        <w:jc w:val="both"/>
        <w:outlineLvl w:val="3"/>
        <w:rPr>
          <w:b/>
        </w:rPr>
        <w:pPrChange w:id="1142" w:author="fsgomes" w:date="2013-11-14T20:53:00Z">
          <w:pPr>
            <w:pStyle w:val="NormalWeb"/>
            <w:spacing w:line="360" w:lineRule="auto"/>
            <w:jc w:val="both"/>
          </w:pPr>
        </w:pPrChange>
      </w:pPr>
      <w:bookmarkStart w:id="1143" w:name="_GoBack"/>
      <w:bookmarkStart w:id="1144" w:name="_Toc373142163"/>
      <w:bookmarkStart w:id="1145" w:name="_Toc374912066"/>
      <w:bookmarkEnd w:id="1143"/>
      <w:ins w:id="1146" w:author="fsgomes" w:date="2013-11-14T20:23:00Z">
        <w:r w:rsidRPr="00766438">
          <w:rPr>
            <w:rFonts w:ascii="Times New Roman" w:hAnsi="Times New Roman"/>
            <w:b/>
            <w:sz w:val="24"/>
            <w:szCs w:val="24"/>
            <w:rPrChange w:id="1147" w:author="fsgomes" w:date="2013-11-14T20:24:00Z">
              <w:rPr>
                <w:i/>
                <w:iCs/>
                <w:color w:val="0000FF"/>
                <w:u w:val="single"/>
              </w:rPr>
            </w:rPrChange>
          </w:rPr>
          <w:t>Turno</w:t>
        </w:r>
      </w:ins>
      <w:r w:rsidR="006944FF" w:rsidRPr="00864FA3">
        <w:rPr>
          <w:rFonts w:ascii="Times New Roman" w:hAnsi="Times New Roman"/>
          <w:b/>
          <w:sz w:val="24"/>
          <w:szCs w:val="24"/>
        </w:rPr>
        <w:t>s</w:t>
      </w:r>
      <w:bookmarkEnd w:id="1144"/>
      <w:bookmarkEnd w:id="1145"/>
    </w:p>
    <w:p w:rsidR="006944FF" w:rsidRPr="00864FA3" w:rsidRDefault="006944FF" w:rsidP="00734C9D">
      <w:pPr>
        <w:pStyle w:val="SemEspaamento"/>
        <w:spacing w:line="360" w:lineRule="auto"/>
        <w:ind w:firstLine="709"/>
        <w:jc w:val="both"/>
        <w:rPr>
          <w:ins w:id="1148" w:author="fsgomes" w:date="2013-11-14T20:23:00Z"/>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ins w:id="1149" w:author="fsgomes" w:date="2013-11-14T20:23:00Z"/>
          <w:rFonts w:ascii="Times New Roman" w:hAnsi="Times New Roman"/>
          <w:sz w:val="24"/>
          <w:szCs w:val="24"/>
        </w:rPr>
      </w:pPr>
      <w:ins w:id="1150" w:author="fsgomes" w:date="2013-11-14T20:23:00Z">
        <w:r w:rsidRPr="00864FA3">
          <w:rPr>
            <w:rFonts w:ascii="Times New Roman" w:hAnsi="Times New Roman"/>
            <w:sz w:val="24"/>
            <w:szCs w:val="24"/>
          </w:rPr>
          <w:t>Campo “Turno”: Pode ser selecionado um turno existente para alteração ou digitado o nome de um novo turno.</w:t>
        </w:r>
      </w:ins>
    </w:p>
    <w:p w:rsidR="006944FF" w:rsidRPr="00864FA3" w:rsidRDefault="006944FF" w:rsidP="00734C9D">
      <w:pPr>
        <w:pStyle w:val="SemEspaamento"/>
        <w:spacing w:line="360" w:lineRule="auto"/>
        <w:ind w:firstLine="709"/>
        <w:jc w:val="both"/>
        <w:rPr>
          <w:ins w:id="1151" w:author="fsgomes" w:date="2013-11-14T20:23:00Z"/>
          <w:rFonts w:ascii="Times New Roman" w:hAnsi="Times New Roman"/>
          <w:sz w:val="24"/>
          <w:szCs w:val="24"/>
        </w:rPr>
      </w:pPr>
      <w:proofErr w:type="gramStart"/>
      <w:r w:rsidRPr="00864FA3">
        <w:rPr>
          <w:rFonts w:ascii="Times New Roman" w:hAnsi="Times New Roman"/>
          <w:sz w:val="24"/>
          <w:szCs w:val="24"/>
        </w:rPr>
        <w:lastRenderedPageBreak/>
        <w:t>Campo “</w:t>
      </w:r>
      <w:ins w:id="1152" w:author="fsgomes" w:date="2013-11-14T20:23:00Z">
        <w:r w:rsidRPr="00864FA3">
          <w:rPr>
            <w:rFonts w:ascii="Times New Roman" w:hAnsi="Times New Roman"/>
            <w:sz w:val="24"/>
            <w:szCs w:val="24"/>
          </w:rPr>
          <w:t>Horários das Aulas</w:t>
        </w:r>
      </w:ins>
      <w:r w:rsidRPr="00864FA3">
        <w:rPr>
          <w:rFonts w:ascii="Times New Roman" w:hAnsi="Times New Roman"/>
          <w:sz w:val="24"/>
          <w:szCs w:val="24"/>
        </w:rPr>
        <w:t>”</w:t>
      </w:r>
      <w:proofErr w:type="gramEnd"/>
      <w:ins w:id="1153" w:author="fsgomes" w:date="2013-11-14T20:23:00Z">
        <w:r w:rsidRPr="00864FA3">
          <w:rPr>
            <w:rFonts w:ascii="Times New Roman" w:hAnsi="Times New Roman"/>
            <w:sz w:val="24"/>
            <w:szCs w:val="24"/>
          </w:rPr>
          <w:t xml:space="preserve">: Nessa área </w:t>
        </w:r>
      </w:ins>
      <w:r w:rsidRPr="00864FA3">
        <w:rPr>
          <w:rFonts w:ascii="Times New Roman" w:hAnsi="Times New Roman"/>
          <w:sz w:val="24"/>
          <w:szCs w:val="24"/>
        </w:rPr>
        <w:t>deverá</w:t>
      </w:r>
      <w:ins w:id="1154" w:author="fsgomes" w:date="2013-11-14T20:23:00Z">
        <w:r w:rsidRPr="00864FA3">
          <w:rPr>
            <w:rFonts w:ascii="Times New Roman" w:hAnsi="Times New Roman"/>
            <w:sz w:val="24"/>
            <w:szCs w:val="24"/>
          </w:rPr>
          <w:t xml:space="preserve"> ser informado o horário de início e término de uma aula para que se possa acionar a função do botão “+”, que adiciona o horário no período selecionado.</w:t>
        </w:r>
      </w:ins>
    </w:p>
    <w:p w:rsidR="006944FF" w:rsidRPr="00864FA3" w:rsidRDefault="006944FF" w:rsidP="00734C9D">
      <w:pPr>
        <w:pStyle w:val="SemEspaamento"/>
        <w:spacing w:line="360" w:lineRule="auto"/>
        <w:ind w:firstLine="709"/>
        <w:jc w:val="both"/>
        <w:rPr>
          <w:rFonts w:ascii="Times New Roman" w:hAnsi="Times New Roman"/>
          <w:sz w:val="24"/>
          <w:szCs w:val="24"/>
        </w:rPr>
      </w:pPr>
      <w:ins w:id="1155" w:author="fsgomes" w:date="2013-11-14T20:23:00Z">
        <w:r w:rsidRPr="00864FA3">
          <w:rPr>
            <w:rFonts w:ascii="Times New Roman" w:hAnsi="Times New Roman"/>
            <w:sz w:val="24"/>
            <w:szCs w:val="24"/>
          </w:rPr>
          <w:t xml:space="preserve">Da mesma forma, o botão de deleção “-“ irá </w:t>
        </w:r>
      </w:ins>
      <w:r w:rsidRPr="00864FA3">
        <w:rPr>
          <w:rFonts w:ascii="Times New Roman" w:hAnsi="Times New Roman"/>
          <w:sz w:val="24"/>
          <w:szCs w:val="24"/>
        </w:rPr>
        <w:t xml:space="preserve">excluir </w:t>
      </w:r>
      <w:ins w:id="1156" w:author="fsgomes" w:date="2013-11-14T20:23:00Z">
        <w:r w:rsidRPr="00864FA3">
          <w:rPr>
            <w:rFonts w:ascii="Times New Roman" w:hAnsi="Times New Roman"/>
            <w:sz w:val="24"/>
            <w:szCs w:val="24"/>
          </w:rPr>
          <w:t>o horário do período, previamente selecionada na lista superior.</w:t>
        </w:r>
      </w:ins>
    </w:p>
    <w:p w:rsidR="006944FF" w:rsidRPr="00864FA3" w:rsidRDefault="006944FF" w:rsidP="00734C9D">
      <w:pPr>
        <w:pStyle w:val="SemEspaamento"/>
        <w:spacing w:line="360" w:lineRule="auto"/>
        <w:ind w:firstLine="709"/>
        <w:jc w:val="both"/>
        <w:rPr>
          <w:ins w:id="1157" w:author="fsgomes" w:date="2013-11-14T20:23:00Z"/>
          <w:rFonts w:ascii="Times New Roman" w:hAnsi="Times New Roman"/>
          <w:sz w:val="24"/>
          <w:szCs w:val="24"/>
        </w:rPr>
      </w:pPr>
      <w:r w:rsidRPr="00864FA3">
        <w:rPr>
          <w:rFonts w:ascii="Times New Roman" w:hAnsi="Times New Roman"/>
          <w:sz w:val="24"/>
          <w:szCs w:val="24"/>
        </w:rPr>
        <w:t xml:space="preserve">A figura </w:t>
      </w:r>
      <w:r w:rsidR="00122128" w:rsidRPr="00864FA3">
        <w:rPr>
          <w:rFonts w:ascii="Times New Roman" w:hAnsi="Times New Roman"/>
          <w:sz w:val="24"/>
          <w:szCs w:val="24"/>
        </w:rPr>
        <w:t>32</w:t>
      </w:r>
      <w:r w:rsidRPr="00864FA3">
        <w:rPr>
          <w:rFonts w:ascii="Times New Roman" w:hAnsi="Times New Roman"/>
          <w:sz w:val="24"/>
          <w:szCs w:val="24"/>
        </w:rPr>
        <w:t xml:space="preserve"> representa a tela onde deverão ser inseridas as informações sobre os Professores e suas preferências.</w:t>
      </w:r>
    </w:p>
    <w:p w:rsidR="006944FF" w:rsidRPr="00864FA3" w:rsidRDefault="006944FF" w:rsidP="00734C9D">
      <w:pPr>
        <w:pStyle w:val="SemEspaamento"/>
        <w:spacing w:line="360" w:lineRule="auto"/>
        <w:ind w:firstLine="709"/>
        <w:jc w:val="both"/>
        <w:rPr>
          <w:ins w:id="1158" w:author="fsgomes" w:date="2013-11-14T20:23:00Z"/>
          <w:rFonts w:ascii="Times New Roman" w:hAnsi="Times New Roman"/>
          <w:sz w:val="24"/>
          <w:szCs w:val="24"/>
        </w:rPr>
      </w:pPr>
    </w:p>
    <w:p w:rsidR="004B6E70" w:rsidRPr="00864FA3" w:rsidRDefault="00FD574B" w:rsidP="00734C9D">
      <w:pPr>
        <w:pStyle w:val="SemEspaamento"/>
        <w:keepNext/>
        <w:spacing w:line="360" w:lineRule="auto"/>
        <w:ind w:firstLine="709"/>
        <w:jc w:val="center"/>
        <w:rPr>
          <w:rFonts w:ascii="Times New Roman" w:hAnsi="Times New Roman"/>
          <w:sz w:val="20"/>
          <w:szCs w:val="20"/>
        </w:rPr>
      </w:pPr>
      <w:ins w:id="1159" w:author="fsgomes" w:date="2013-11-14T20:23:00Z">
        <w:r>
          <w:rPr>
            <w:rFonts w:ascii="Times New Roman" w:hAnsi="Times New Roman"/>
            <w:noProof/>
            <w:sz w:val="20"/>
            <w:szCs w:val="20"/>
            <w:lang w:eastAsia="pt-BR"/>
            <w:rPrChange w:id="1160">
              <w:rPr>
                <w:rFonts w:ascii="Times New Roman" w:eastAsia="Times New Roman" w:hAnsi="Times New Roman"/>
                <w:i/>
                <w:iCs/>
                <w:noProof/>
                <w:color w:val="0000FF"/>
                <w:sz w:val="24"/>
                <w:szCs w:val="24"/>
                <w:u w:val="single"/>
                <w:lang w:eastAsia="pt-BR"/>
              </w:rPr>
            </w:rPrChange>
          </w:rPr>
          <w:drawing>
            <wp:inline distT="0" distB="0" distL="0" distR="0">
              <wp:extent cx="5400675" cy="2703830"/>
              <wp:effectExtent l="0" t="0" r="9525" b="1270"/>
              <wp:docPr id="4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2703830"/>
                      </a:xfrm>
                      <a:prstGeom prst="rect">
                        <a:avLst/>
                      </a:prstGeom>
                      <a:noFill/>
                      <a:ln>
                        <a:noFill/>
                      </a:ln>
                    </pic:spPr>
                  </pic:pic>
                </a:graphicData>
              </a:graphic>
            </wp:inline>
          </w:drawing>
        </w:r>
      </w:ins>
    </w:p>
    <w:p w:rsidR="006944FF" w:rsidRPr="00864FA3" w:rsidRDefault="004B6E70" w:rsidP="00734C9D">
      <w:pPr>
        <w:pStyle w:val="Legenda"/>
        <w:spacing w:line="360" w:lineRule="auto"/>
        <w:jc w:val="center"/>
        <w:rPr>
          <w:ins w:id="1161" w:author="fsgomes" w:date="2013-11-14T20:30:00Z"/>
          <w:rFonts w:ascii="Times New Roman" w:hAnsi="Times New Roman"/>
          <w:b w:val="0"/>
          <w:color w:val="auto"/>
          <w:sz w:val="20"/>
          <w:szCs w:val="20"/>
        </w:rPr>
      </w:pPr>
      <w:bookmarkStart w:id="1162" w:name="_Toc374447998"/>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32</w:t>
      </w:r>
      <w:r w:rsidR="00766438" w:rsidRPr="00864FA3">
        <w:rPr>
          <w:rFonts w:ascii="Times New Roman" w:hAnsi="Times New Roman"/>
          <w:b w:val="0"/>
          <w:color w:val="auto"/>
          <w:sz w:val="20"/>
          <w:szCs w:val="20"/>
        </w:rPr>
        <w:fldChar w:fldCharType="end"/>
      </w:r>
      <w:r w:rsidRPr="00864FA3">
        <w:rPr>
          <w:rFonts w:ascii="Times New Roman" w:hAnsi="Times New Roman"/>
          <w:b w:val="0"/>
          <w:color w:val="auto"/>
          <w:sz w:val="20"/>
          <w:szCs w:val="20"/>
        </w:rPr>
        <w:t xml:space="preserve"> - Tela de cadastro de Professores</w:t>
      </w:r>
      <w:bookmarkEnd w:id="1162"/>
    </w:p>
    <w:p w:rsidR="00000000" w:rsidRDefault="006944FF">
      <w:pPr>
        <w:pStyle w:val="Legenda"/>
        <w:spacing w:line="360" w:lineRule="auto"/>
        <w:jc w:val="center"/>
        <w:rPr>
          <w:ins w:id="1163" w:author="fsgomes" w:date="2013-11-14T20:23:00Z"/>
          <w:rFonts w:ascii="Times New Roman" w:hAnsi="Times New Roman"/>
          <w:sz w:val="20"/>
          <w:szCs w:val="20"/>
        </w:rPr>
        <w:pPrChange w:id="1164" w:author="fsgomes" w:date="2013-11-14T20:30:00Z">
          <w:pPr>
            <w:pStyle w:val="SemEspaamento"/>
            <w:keepNext/>
            <w:spacing w:line="360" w:lineRule="auto"/>
            <w:jc w:val="both"/>
          </w:pPr>
        </w:pPrChange>
      </w:pPr>
      <w:bookmarkStart w:id="1165" w:name="_Toc373185648"/>
      <w:ins w:id="1166" w:author="fsgomes" w:date="2013-11-14T20:30:00Z">
        <w:r w:rsidRPr="00864FA3">
          <w:rPr>
            <w:rFonts w:ascii="Times New Roman" w:hAnsi="Times New Roman"/>
            <w:b w:val="0"/>
            <w:color w:val="auto"/>
            <w:sz w:val="20"/>
            <w:szCs w:val="20"/>
          </w:rPr>
          <w:t>(</w:t>
        </w:r>
      </w:ins>
      <w:r w:rsidR="004B6E70" w:rsidRPr="00864FA3">
        <w:rPr>
          <w:rFonts w:ascii="Times New Roman" w:hAnsi="Times New Roman"/>
          <w:b w:val="0"/>
          <w:color w:val="auto"/>
          <w:sz w:val="20"/>
          <w:szCs w:val="20"/>
        </w:rPr>
        <w:t>FONTE</w:t>
      </w:r>
      <w:ins w:id="1167" w:author="fsgomes" w:date="2013-11-14T20:30:00Z">
        <w:r w:rsidRPr="00864FA3">
          <w:rPr>
            <w:rFonts w:ascii="Times New Roman" w:hAnsi="Times New Roman"/>
            <w:b w:val="0"/>
            <w:color w:val="auto"/>
            <w:sz w:val="20"/>
            <w:szCs w:val="20"/>
          </w:rPr>
          <w:t>: do autor)</w:t>
        </w:r>
      </w:ins>
      <w:bookmarkEnd w:id="1165"/>
    </w:p>
    <w:p w:rsidR="006944FF" w:rsidRPr="00864FA3" w:rsidRDefault="006944FF" w:rsidP="00734C9D">
      <w:pPr>
        <w:pStyle w:val="SemEspaamento"/>
        <w:spacing w:line="360" w:lineRule="auto"/>
        <w:ind w:firstLine="709"/>
        <w:jc w:val="both"/>
        <w:rPr>
          <w:rFonts w:ascii="Times New Roman" w:hAnsi="Times New Roman"/>
          <w:sz w:val="24"/>
          <w:szCs w:val="24"/>
        </w:rPr>
      </w:pPr>
      <w:bookmarkStart w:id="1168" w:name="_Toc373142164"/>
    </w:p>
    <w:p w:rsidR="006944FF" w:rsidRPr="00864FA3" w:rsidRDefault="006944FF" w:rsidP="000E25B1">
      <w:pPr>
        <w:pStyle w:val="SemEspaamento"/>
        <w:numPr>
          <w:ilvl w:val="2"/>
          <w:numId w:val="65"/>
        </w:numPr>
        <w:spacing w:line="360" w:lineRule="auto"/>
        <w:jc w:val="both"/>
        <w:outlineLvl w:val="3"/>
        <w:rPr>
          <w:rFonts w:ascii="Times New Roman" w:hAnsi="Times New Roman"/>
          <w:b/>
          <w:sz w:val="24"/>
          <w:szCs w:val="24"/>
        </w:rPr>
      </w:pPr>
      <w:bookmarkStart w:id="1169" w:name="_Toc374912067"/>
      <w:r w:rsidRPr="00864FA3">
        <w:rPr>
          <w:rFonts w:ascii="Times New Roman" w:hAnsi="Times New Roman"/>
          <w:b/>
          <w:sz w:val="24"/>
          <w:szCs w:val="24"/>
        </w:rPr>
        <w:t>Professores</w:t>
      </w:r>
      <w:bookmarkEnd w:id="1168"/>
      <w:bookmarkEnd w:id="1169"/>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ins w:id="1170" w:author="fsgomes" w:date="2013-11-14T20:23:00Z"/>
          <w:rFonts w:ascii="Times New Roman" w:hAnsi="Times New Roman"/>
          <w:sz w:val="24"/>
          <w:szCs w:val="24"/>
        </w:rPr>
      </w:pPr>
    </w:p>
    <w:p w:rsidR="006944FF" w:rsidRPr="00864FA3" w:rsidRDefault="006944FF" w:rsidP="00734C9D">
      <w:pPr>
        <w:pStyle w:val="SemEspaamento"/>
        <w:spacing w:line="360" w:lineRule="auto"/>
        <w:ind w:firstLine="709"/>
        <w:jc w:val="both"/>
        <w:rPr>
          <w:ins w:id="1171" w:author="fsgomes" w:date="2013-11-14T20:23:00Z"/>
          <w:rFonts w:ascii="Times New Roman" w:hAnsi="Times New Roman"/>
          <w:sz w:val="24"/>
          <w:szCs w:val="24"/>
        </w:rPr>
      </w:pPr>
      <w:ins w:id="1172" w:author="fsgomes" w:date="2013-11-14T20:23:00Z">
        <w:r w:rsidRPr="00864FA3">
          <w:rPr>
            <w:rFonts w:ascii="Times New Roman" w:hAnsi="Times New Roman"/>
            <w:sz w:val="24"/>
            <w:szCs w:val="24"/>
          </w:rPr>
          <w:t>Campo “Professor”: Nesse campo pode</w:t>
        </w:r>
      </w:ins>
      <w:r w:rsidRPr="00864FA3">
        <w:rPr>
          <w:rFonts w:ascii="Times New Roman" w:hAnsi="Times New Roman"/>
          <w:sz w:val="24"/>
          <w:szCs w:val="24"/>
        </w:rPr>
        <w:t>rá</w:t>
      </w:r>
      <w:ins w:id="1173" w:author="fsgomes" w:date="2013-11-14T20:23:00Z">
        <w:r w:rsidRPr="00864FA3">
          <w:rPr>
            <w:rFonts w:ascii="Times New Roman" w:hAnsi="Times New Roman"/>
            <w:sz w:val="24"/>
            <w:szCs w:val="24"/>
          </w:rPr>
          <w:t xml:space="preserve"> ser selecionado um professor já existente para alteração, ou digitado o nome de um novo professor.</w:t>
        </w:r>
      </w:ins>
    </w:p>
    <w:p w:rsidR="006944FF" w:rsidRPr="00864FA3" w:rsidRDefault="006944FF" w:rsidP="00734C9D">
      <w:pPr>
        <w:pStyle w:val="SemEspaamento"/>
        <w:spacing w:line="360" w:lineRule="auto"/>
        <w:ind w:firstLine="709"/>
        <w:jc w:val="both"/>
        <w:rPr>
          <w:ins w:id="1174" w:author="fsgomes" w:date="2013-11-14T20:23:00Z"/>
          <w:rFonts w:ascii="Times New Roman" w:hAnsi="Times New Roman"/>
          <w:sz w:val="24"/>
          <w:szCs w:val="24"/>
        </w:rPr>
      </w:pPr>
      <w:ins w:id="1175" w:author="fsgomes" w:date="2013-11-14T20:23:00Z">
        <w:r w:rsidRPr="00864FA3">
          <w:rPr>
            <w:rFonts w:ascii="Times New Roman" w:hAnsi="Times New Roman"/>
            <w:sz w:val="24"/>
            <w:szCs w:val="24"/>
          </w:rPr>
          <w:t>Campo “RG”: Nesse campo é informado o RG do professor selecionado.</w:t>
        </w:r>
      </w:ins>
    </w:p>
    <w:p w:rsidR="006944FF" w:rsidRPr="00864FA3" w:rsidRDefault="006944FF" w:rsidP="00734C9D">
      <w:pPr>
        <w:pStyle w:val="SemEspaamento"/>
        <w:spacing w:line="360" w:lineRule="auto"/>
        <w:ind w:firstLine="709"/>
        <w:jc w:val="both"/>
        <w:rPr>
          <w:ins w:id="1176" w:author="fsgomes" w:date="2013-11-14T20:23:00Z"/>
          <w:rFonts w:ascii="Times New Roman" w:hAnsi="Times New Roman"/>
          <w:sz w:val="24"/>
          <w:szCs w:val="24"/>
        </w:rPr>
      </w:pPr>
      <w:ins w:id="1177" w:author="fsgomes" w:date="2013-11-14T20:23:00Z">
        <w:r w:rsidRPr="00864FA3">
          <w:rPr>
            <w:rFonts w:ascii="Times New Roman" w:hAnsi="Times New Roman"/>
            <w:sz w:val="24"/>
            <w:szCs w:val="24"/>
          </w:rPr>
          <w:t xml:space="preserve">Botão de deleção de professor “-“: </w:t>
        </w:r>
      </w:ins>
      <w:r w:rsidRPr="00864FA3">
        <w:rPr>
          <w:rFonts w:ascii="Times New Roman" w:hAnsi="Times New Roman"/>
          <w:sz w:val="24"/>
          <w:szCs w:val="24"/>
        </w:rPr>
        <w:t>Exclui</w:t>
      </w:r>
      <w:ins w:id="1178" w:author="fsgomes" w:date="2013-11-14T20:23:00Z">
        <w:r w:rsidRPr="00864FA3">
          <w:rPr>
            <w:rFonts w:ascii="Times New Roman" w:hAnsi="Times New Roman"/>
            <w:sz w:val="24"/>
            <w:szCs w:val="24"/>
          </w:rPr>
          <w:t xml:space="preserve"> o professor selecionado</w:t>
        </w:r>
      </w:ins>
    </w:p>
    <w:p w:rsidR="006944FF" w:rsidRPr="00864FA3" w:rsidRDefault="006944FF" w:rsidP="00734C9D">
      <w:pPr>
        <w:pStyle w:val="SemEspaamento"/>
        <w:spacing w:line="360" w:lineRule="auto"/>
        <w:ind w:firstLine="709"/>
        <w:jc w:val="both"/>
        <w:rPr>
          <w:ins w:id="1179" w:author="fsgomes" w:date="2013-11-14T20:23:00Z"/>
          <w:rFonts w:ascii="Times New Roman" w:hAnsi="Times New Roman"/>
          <w:sz w:val="24"/>
          <w:szCs w:val="24"/>
        </w:rPr>
      </w:pPr>
      <w:r w:rsidRPr="00864FA3">
        <w:rPr>
          <w:rFonts w:ascii="Times New Roman" w:hAnsi="Times New Roman"/>
          <w:sz w:val="24"/>
          <w:szCs w:val="24"/>
        </w:rPr>
        <w:t>Campo “</w:t>
      </w:r>
      <w:ins w:id="1180" w:author="fsgomes" w:date="2013-11-14T20:23:00Z">
        <w:r w:rsidRPr="00864FA3">
          <w:rPr>
            <w:rFonts w:ascii="Times New Roman" w:hAnsi="Times New Roman"/>
            <w:sz w:val="24"/>
            <w:szCs w:val="24"/>
          </w:rPr>
          <w:t>Preferência Dia da Semana</w:t>
        </w:r>
      </w:ins>
      <w:r w:rsidRPr="00864FA3">
        <w:rPr>
          <w:rFonts w:ascii="Times New Roman" w:hAnsi="Times New Roman"/>
          <w:sz w:val="24"/>
          <w:szCs w:val="24"/>
        </w:rPr>
        <w:t>”</w:t>
      </w:r>
      <w:ins w:id="1181" w:author="fsgomes" w:date="2013-11-14T20:23:00Z">
        <w:r w:rsidRPr="00864FA3">
          <w:rPr>
            <w:rFonts w:ascii="Times New Roman" w:hAnsi="Times New Roman"/>
            <w:sz w:val="24"/>
            <w:szCs w:val="24"/>
          </w:rPr>
          <w:t xml:space="preserve">: Ao selecionar um dia da semana na lista da esquerda e um turno na lista direita, pode-se pontuar (de 0 </w:t>
        </w:r>
        <w:proofErr w:type="gramStart"/>
        <w:r w:rsidRPr="00864FA3">
          <w:rPr>
            <w:rFonts w:ascii="Times New Roman" w:hAnsi="Times New Roman"/>
            <w:sz w:val="24"/>
            <w:szCs w:val="24"/>
          </w:rPr>
          <w:t>à</w:t>
        </w:r>
        <w:proofErr w:type="gramEnd"/>
        <w:r w:rsidRPr="00864FA3">
          <w:rPr>
            <w:rFonts w:ascii="Times New Roman" w:hAnsi="Times New Roman"/>
            <w:sz w:val="24"/>
            <w:szCs w:val="24"/>
          </w:rPr>
          <w:t xml:space="preserve"> 10) a preferência do professor para esse determinado dia/turno.</w:t>
        </w:r>
      </w:ins>
    </w:p>
    <w:p w:rsidR="006944FF" w:rsidRPr="00864FA3" w:rsidRDefault="006944FF" w:rsidP="00734C9D">
      <w:pPr>
        <w:pStyle w:val="SemEspaamento"/>
        <w:spacing w:line="360" w:lineRule="auto"/>
        <w:ind w:firstLine="709"/>
        <w:jc w:val="both"/>
        <w:rPr>
          <w:ins w:id="1182" w:author="fsgomes" w:date="2013-11-14T20:23:00Z"/>
          <w:rFonts w:ascii="Times New Roman" w:hAnsi="Times New Roman"/>
          <w:sz w:val="24"/>
          <w:szCs w:val="24"/>
        </w:rPr>
      </w:pPr>
      <w:r w:rsidRPr="00864FA3">
        <w:rPr>
          <w:rFonts w:ascii="Times New Roman" w:hAnsi="Times New Roman"/>
          <w:sz w:val="24"/>
          <w:szCs w:val="24"/>
        </w:rPr>
        <w:lastRenderedPageBreak/>
        <w:t>Campo “</w:t>
      </w:r>
      <w:ins w:id="1183" w:author="fsgomes" w:date="2013-11-14T20:23:00Z">
        <w:r w:rsidRPr="00864FA3">
          <w:rPr>
            <w:rFonts w:ascii="Times New Roman" w:hAnsi="Times New Roman"/>
            <w:sz w:val="24"/>
            <w:szCs w:val="24"/>
          </w:rPr>
          <w:t>Preferência Disciplina</w:t>
        </w:r>
      </w:ins>
      <w:r w:rsidRPr="00864FA3">
        <w:rPr>
          <w:rFonts w:ascii="Times New Roman" w:hAnsi="Times New Roman"/>
          <w:sz w:val="24"/>
          <w:szCs w:val="24"/>
        </w:rPr>
        <w:t>”</w:t>
      </w:r>
      <w:ins w:id="1184" w:author="fsgomes" w:date="2013-11-14T20:23:00Z">
        <w:r w:rsidRPr="00864FA3">
          <w:rPr>
            <w:rFonts w:ascii="Times New Roman" w:hAnsi="Times New Roman"/>
            <w:sz w:val="24"/>
            <w:szCs w:val="24"/>
          </w:rPr>
          <w:t xml:space="preserve">: Ao preencher </w:t>
        </w:r>
      </w:ins>
      <w:r w:rsidRPr="00864FA3">
        <w:rPr>
          <w:rFonts w:ascii="Times New Roman" w:hAnsi="Times New Roman"/>
          <w:sz w:val="24"/>
          <w:szCs w:val="24"/>
        </w:rPr>
        <w:t xml:space="preserve">o </w:t>
      </w:r>
      <w:ins w:id="1185" w:author="fsgomes" w:date="2013-11-14T20:23:00Z">
        <w:r w:rsidRPr="00864FA3">
          <w:rPr>
            <w:rFonts w:ascii="Times New Roman" w:hAnsi="Times New Roman"/>
            <w:sz w:val="24"/>
            <w:szCs w:val="24"/>
          </w:rPr>
          <w:t xml:space="preserve">curso, período e disciplina, pode-se clicar em “+” para adicioná-lo na lista superior. De forma análoga, ao clicar “-“ a disciplina selecionada na respectiva lista é </w:t>
        </w:r>
      </w:ins>
      <w:r w:rsidRPr="00864FA3">
        <w:rPr>
          <w:rFonts w:ascii="Times New Roman" w:hAnsi="Times New Roman"/>
          <w:sz w:val="24"/>
          <w:szCs w:val="24"/>
        </w:rPr>
        <w:t>excluída</w:t>
      </w:r>
      <w:ins w:id="1186" w:author="fsgomes" w:date="2013-11-14T20:23:00Z">
        <w:r w:rsidRPr="00864FA3">
          <w:rPr>
            <w:rFonts w:ascii="Times New Roman" w:hAnsi="Times New Roman"/>
            <w:sz w:val="24"/>
            <w:szCs w:val="24"/>
          </w:rPr>
          <w:t>. Enquanto o campo “valor” pontua a preferência do professor para a disciplina selecionada na lista.</w:t>
        </w:r>
      </w:ins>
    </w:p>
    <w:p w:rsidR="00B758C5" w:rsidRPr="00864FA3" w:rsidRDefault="00B758C5" w:rsidP="00734C9D">
      <w:pPr>
        <w:spacing w:after="0" w:line="360" w:lineRule="auto"/>
        <w:rPr>
          <w:ins w:id="1187" w:author="fsgomes" w:date="2013-11-14T20:23:00Z"/>
          <w:rFonts w:ascii="Times New Roman" w:hAnsi="Times New Roman"/>
          <w:sz w:val="24"/>
          <w:szCs w:val="24"/>
        </w:rPr>
      </w:pPr>
      <w:r w:rsidRPr="00864FA3">
        <w:rPr>
          <w:rFonts w:ascii="Times New Roman" w:hAnsi="Times New Roman"/>
          <w:sz w:val="24"/>
          <w:szCs w:val="24"/>
        </w:rPr>
        <w:t>A figura 33 representa a tela onde será exibida a grade.</w:t>
      </w:r>
    </w:p>
    <w:p w:rsidR="00B758C5" w:rsidRPr="00864FA3" w:rsidRDefault="00B758C5" w:rsidP="00734C9D">
      <w:pPr>
        <w:pStyle w:val="SemEspaamento"/>
        <w:keepNext/>
        <w:spacing w:line="360" w:lineRule="auto"/>
        <w:jc w:val="center"/>
        <w:rPr>
          <w:rFonts w:ascii="Times New Roman" w:hAnsi="Times New Roman"/>
        </w:rPr>
      </w:pPr>
    </w:p>
    <w:p w:rsidR="004B6E70" w:rsidRPr="00864FA3" w:rsidRDefault="006944FF" w:rsidP="00734C9D">
      <w:pPr>
        <w:pStyle w:val="SemEspaamento"/>
        <w:keepNext/>
        <w:spacing w:line="360" w:lineRule="auto"/>
        <w:jc w:val="center"/>
        <w:rPr>
          <w:rFonts w:ascii="Times New Roman" w:hAnsi="Times New Roman"/>
        </w:rPr>
      </w:pPr>
      <w:r w:rsidRPr="00864FA3">
        <w:rPr>
          <w:rFonts w:ascii="Times New Roman" w:hAnsi="Times New Roman"/>
          <w:noProof/>
          <w:sz w:val="24"/>
          <w:szCs w:val="24"/>
          <w:lang w:eastAsia="pt-BR"/>
        </w:rPr>
        <w:drawing>
          <wp:inline distT="0" distB="0" distL="0" distR="0">
            <wp:extent cx="5400040" cy="2380990"/>
            <wp:effectExtent l="19050" t="0" r="0" b="0"/>
            <wp:docPr id="3" name="Imagem 1" descr="C:\Users\William.wbs\Desktop\gr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lliam.wbs\Desktop\grade.jpg"/>
                    <pic:cNvPicPr>
                      <a:picLocks noChangeAspect="1" noChangeArrowheads="1"/>
                    </pic:cNvPicPr>
                  </pic:nvPicPr>
                  <pic:blipFill>
                    <a:blip r:embed="rId46" cstate="print"/>
                    <a:srcRect/>
                    <a:stretch>
                      <a:fillRect/>
                    </a:stretch>
                  </pic:blipFill>
                  <pic:spPr bwMode="auto">
                    <a:xfrm>
                      <a:off x="0" y="0"/>
                      <a:ext cx="5400040" cy="2380990"/>
                    </a:xfrm>
                    <a:prstGeom prst="rect">
                      <a:avLst/>
                    </a:prstGeom>
                    <a:noFill/>
                    <a:ln w="9525">
                      <a:noFill/>
                      <a:miter lim="800000"/>
                      <a:headEnd/>
                      <a:tailEnd/>
                    </a:ln>
                  </pic:spPr>
                </pic:pic>
              </a:graphicData>
            </a:graphic>
          </wp:inline>
        </w:drawing>
      </w:r>
    </w:p>
    <w:p w:rsidR="006944FF" w:rsidRPr="00864FA3" w:rsidRDefault="004B6E70" w:rsidP="00734C9D">
      <w:pPr>
        <w:pStyle w:val="Legenda"/>
        <w:spacing w:line="360" w:lineRule="auto"/>
        <w:jc w:val="center"/>
        <w:rPr>
          <w:rFonts w:ascii="Times New Roman" w:hAnsi="Times New Roman"/>
          <w:b w:val="0"/>
          <w:color w:val="auto"/>
          <w:sz w:val="20"/>
          <w:szCs w:val="20"/>
        </w:rPr>
      </w:pPr>
      <w:bookmarkStart w:id="1188" w:name="_Toc374447999"/>
      <w:r w:rsidRPr="00864FA3">
        <w:rPr>
          <w:rFonts w:ascii="Times New Roman" w:hAnsi="Times New Roman"/>
          <w:b w:val="0"/>
          <w:color w:val="auto"/>
          <w:sz w:val="20"/>
          <w:szCs w:val="20"/>
        </w:rPr>
        <w:t xml:space="preserve">Figura </w:t>
      </w:r>
      <w:r w:rsidR="00766438" w:rsidRPr="00864FA3">
        <w:rPr>
          <w:rFonts w:ascii="Times New Roman" w:hAnsi="Times New Roman"/>
          <w:b w:val="0"/>
          <w:color w:val="auto"/>
          <w:sz w:val="20"/>
          <w:szCs w:val="20"/>
        </w:rPr>
        <w:fldChar w:fldCharType="begin"/>
      </w:r>
      <w:r w:rsidR="008D710C" w:rsidRPr="00864FA3">
        <w:rPr>
          <w:rFonts w:ascii="Times New Roman" w:hAnsi="Times New Roman"/>
          <w:b w:val="0"/>
          <w:color w:val="auto"/>
          <w:sz w:val="20"/>
          <w:szCs w:val="20"/>
        </w:rPr>
        <w:instrText xml:space="preserve"> SEQ Figura \* ARABIC </w:instrText>
      </w:r>
      <w:r w:rsidR="00766438" w:rsidRPr="00864FA3">
        <w:rPr>
          <w:rFonts w:ascii="Times New Roman" w:hAnsi="Times New Roman"/>
          <w:b w:val="0"/>
          <w:color w:val="auto"/>
          <w:sz w:val="20"/>
          <w:szCs w:val="20"/>
        </w:rPr>
        <w:fldChar w:fldCharType="separate"/>
      </w:r>
      <w:r w:rsidR="00F44E29">
        <w:rPr>
          <w:rFonts w:ascii="Times New Roman" w:hAnsi="Times New Roman"/>
          <w:b w:val="0"/>
          <w:noProof/>
          <w:color w:val="auto"/>
          <w:sz w:val="20"/>
          <w:szCs w:val="20"/>
        </w:rPr>
        <w:t>33</w:t>
      </w:r>
      <w:r w:rsidR="00766438" w:rsidRPr="00864FA3">
        <w:rPr>
          <w:rFonts w:ascii="Times New Roman" w:hAnsi="Times New Roman"/>
          <w:b w:val="0"/>
          <w:noProof/>
          <w:color w:val="auto"/>
          <w:sz w:val="20"/>
          <w:szCs w:val="20"/>
        </w:rPr>
        <w:fldChar w:fldCharType="end"/>
      </w:r>
      <w:r w:rsidRPr="00864FA3">
        <w:rPr>
          <w:rFonts w:ascii="Times New Roman" w:hAnsi="Times New Roman"/>
          <w:b w:val="0"/>
          <w:color w:val="auto"/>
          <w:sz w:val="20"/>
          <w:szCs w:val="20"/>
        </w:rPr>
        <w:t xml:space="preserve"> - Tela de exibição e geração das grades</w:t>
      </w:r>
      <w:bookmarkEnd w:id="1188"/>
    </w:p>
    <w:p w:rsidR="00000000" w:rsidRDefault="004B6E70">
      <w:pPr>
        <w:pStyle w:val="Legenda"/>
        <w:spacing w:line="360" w:lineRule="auto"/>
        <w:jc w:val="center"/>
        <w:rPr>
          <w:ins w:id="1189" w:author="fsgomes" w:date="2013-11-14T20:23:00Z"/>
          <w:rFonts w:ascii="Times New Roman" w:hAnsi="Times New Roman"/>
          <w:sz w:val="20"/>
          <w:szCs w:val="20"/>
        </w:rPr>
        <w:pPrChange w:id="1190" w:author="fsgomes" w:date="2013-11-14T20:30:00Z">
          <w:pPr>
            <w:pStyle w:val="SemEspaamento"/>
            <w:keepNext/>
            <w:spacing w:line="360" w:lineRule="auto"/>
            <w:jc w:val="both"/>
          </w:pPr>
        </w:pPrChange>
      </w:pPr>
      <w:ins w:id="1191" w:author="fsgomes" w:date="2013-11-14T20:30:00Z">
        <w:r w:rsidRPr="00864FA3">
          <w:rPr>
            <w:rFonts w:ascii="Times New Roman" w:hAnsi="Times New Roman"/>
            <w:b w:val="0"/>
            <w:color w:val="auto"/>
            <w:sz w:val="20"/>
            <w:szCs w:val="20"/>
          </w:rPr>
          <w:t>(</w:t>
        </w:r>
      </w:ins>
      <w:r w:rsidRPr="00864FA3">
        <w:rPr>
          <w:rFonts w:ascii="Times New Roman" w:hAnsi="Times New Roman"/>
          <w:b w:val="0"/>
          <w:color w:val="auto"/>
          <w:sz w:val="20"/>
          <w:szCs w:val="20"/>
        </w:rPr>
        <w:t>FONTE</w:t>
      </w:r>
      <w:ins w:id="1192" w:author="fsgomes" w:date="2013-11-14T20:30:00Z">
        <w:r w:rsidRPr="00864FA3">
          <w:rPr>
            <w:rFonts w:ascii="Times New Roman" w:hAnsi="Times New Roman"/>
            <w:b w:val="0"/>
            <w:color w:val="auto"/>
            <w:sz w:val="20"/>
            <w:szCs w:val="20"/>
          </w:rPr>
          <w:t>: do autor)</w:t>
        </w:r>
      </w:ins>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0E25B1">
      <w:pPr>
        <w:pStyle w:val="SemEspaamento"/>
        <w:numPr>
          <w:ilvl w:val="2"/>
          <w:numId w:val="65"/>
        </w:numPr>
        <w:spacing w:line="360" w:lineRule="auto"/>
        <w:jc w:val="both"/>
        <w:outlineLvl w:val="3"/>
        <w:rPr>
          <w:rFonts w:ascii="Times New Roman" w:hAnsi="Times New Roman"/>
          <w:b/>
          <w:sz w:val="24"/>
          <w:szCs w:val="24"/>
        </w:rPr>
      </w:pPr>
      <w:bookmarkStart w:id="1193" w:name="_Toc374912068"/>
      <w:r w:rsidRPr="00864FA3">
        <w:rPr>
          <w:rFonts w:ascii="Times New Roman" w:hAnsi="Times New Roman"/>
          <w:b/>
          <w:sz w:val="24"/>
          <w:szCs w:val="24"/>
        </w:rPr>
        <w:t>Grade</w:t>
      </w:r>
      <w:bookmarkEnd w:id="1193"/>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Ao clicar em “Gerar” o sistema irá processar a nova grade automaticamente com base nos dados inseridos previamente no sistema.</w:t>
      </w:r>
    </w:p>
    <w:p w:rsidR="006944FF" w:rsidRPr="00864FA3" w:rsidRDefault="006944FF" w:rsidP="00734C9D">
      <w:pPr>
        <w:pStyle w:val="SemEspaamento"/>
        <w:spacing w:line="360" w:lineRule="auto"/>
        <w:ind w:firstLine="709"/>
        <w:jc w:val="both"/>
        <w:rPr>
          <w:rFonts w:ascii="Times New Roman" w:hAnsi="Times New Roman"/>
          <w:sz w:val="24"/>
          <w:szCs w:val="24"/>
        </w:rPr>
      </w:pPr>
      <w:r w:rsidRPr="00864FA3">
        <w:rPr>
          <w:rFonts w:ascii="Times New Roman" w:hAnsi="Times New Roman"/>
          <w:sz w:val="24"/>
          <w:szCs w:val="24"/>
        </w:rPr>
        <w:t>Para visualizar a grade gerada pelo sistema deve-se selecionar o curso, o período e a turma desejada.</w:t>
      </w:r>
    </w:p>
    <w:p w:rsidR="006944FF" w:rsidRPr="00864FA3" w:rsidRDefault="006944FF" w:rsidP="00734C9D">
      <w:pPr>
        <w:pStyle w:val="SemEspaamento"/>
        <w:spacing w:line="360" w:lineRule="auto"/>
        <w:ind w:firstLine="709"/>
        <w:jc w:val="both"/>
        <w:rPr>
          <w:rFonts w:ascii="Times New Roman" w:hAnsi="Times New Roman"/>
          <w:sz w:val="24"/>
          <w:szCs w:val="24"/>
        </w:rPr>
      </w:pPr>
    </w:p>
    <w:p w:rsidR="003D25F6" w:rsidRPr="00864FA3" w:rsidRDefault="003D25F6" w:rsidP="00734C9D">
      <w:pPr>
        <w:spacing w:after="0" w:line="360" w:lineRule="auto"/>
        <w:rPr>
          <w:rFonts w:ascii="Times New Roman" w:eastAsia="Times New Roman" w:hAnsi="Times New Roman"/>
          <w:b/>
          <w:bCs/>
          <w:sz w:val="24"/>
          <w:szCs w:val="24"/>
        </w:rPr>
      </w:pPr>
      <w:r w:rsidRPr="00864FA3">
        <w:rPr>
          <w:rFonts w:ascii="Times New Roman" w:hAnsi="Times New Roman"/>
          <w:sz w:val="24"/>
          <w:szCs w:val="24"/>
        </w:rPr>
        <w:br w:type="page"/>
      </w:r>
    </w:p>
    <w:p w:rsidR="00ED73D9" w:rsidRPr="00864FA3" w:rsidRDefault="007603B0" w:rsidP="00734C9D">
      <w:pPr>
        <w:pStyle w:val="Ttulo1"/>
        <w:spacing w:line="360" w:lineRule="auto"/>
        <w:rPr>
          <w:rFonts w:ascii="Times New Roman" w:hAnsi="Times New Roman"/>
          <w:bCs w:val="0"/>
          <w:color w:val="auto"/>
          <w:sz w:val="24"/>
          <w:szCs w:val="24"/>
        </w:rPr>
      </w:pPr>
      <w:bookmarkStart w:id="1194" w:name="_Toc373452667"/>
      <w:bookmarkStart w:id="1195" w:name="_Toc374912069"/>
      <w:r w:rsidRPr="00864FA3">
        <w:rPr>
          <w:rFonts w:ascii="Times New Roman" w:hAnsi="Times New Roman"/>
          <w:color w:val="auto"/>
          <w:sz w:val="24"/>
          <w:szCs w:val="24"/>
        </w:rPr>
        <w:lastRenderedPageBreak/>
        <w:t>CONSIDERAÇÕES FINAIS</w:t>
      </w:r>
      <w:bookmarkEnd w:id="1194"/>
      <w:bookmarkEnd w:id="1195"/>
      <w:r w:rsidRPr="00864FA3">
        <w:rPr>
          <w:rFonts w:ascii="Times New Roman" w:hAnsi="Times New Roman"/>
          <w:color w:val="auto"/>
          <w:sz w:val="24"/>
          <w:szCs w:val="24"/>
        </w:rPr>
        <w:t xml:space="preserve"> </w:t>
      </w:r>
    </w:p>
    <w:p w:rsidR="007603B0" w:rsidRPr="00864FA3" w:rsidRDefault="007603B0" w:rsidP="00734C9D">
      <w:pPr>
        <w:spacing w:after="0" w:line="360" w:lineRule="auto"/>
        <w:rPr>
          <w:rFonts w:ascii="Times New Roman" w:hAnsi="Times New Roman"/>
          <w:sz w:val="24"/>
          <w:szCs w:val="24"/>
        </w:rPr>
      </w:pPr>
    </w:p>
    <w:p w:rsidR="004E12B5" w:rsidRPr="00864FA3" w:rsidRDefault="004E12B5" w:rsidP="00734C9D">
      <w:pPr>
        <w:spacing w:after="0" w:line="360" w:lineRule="auto"/>
        <w:rPr>
          <w:rFonts w:ascii="Times New Roman" w:hAnsi="Times New Roman"/>
          <w:sz w:val="24"/>
          <w:szCs w:val="24"/>
        </w:rPr>
      </w:pPr>
    </w:p>
    <w:p w:rsidR="00526696" w:rsidRPr="00864FA3" w:rsidRDefault="00526696" w:rsidP="00734C9D">
      <w:pPr>
        <w:spacing w:line="360" w:lineRule="auto"/>
        <w:ind w:firstLine="708"/>
        <w:rPr>
          <w:rFonts w:ascii="Times New Roman" w:hAnsi="Times New Roman"/>
          <w:sz w:val="24"/>
          <w:szCs w:val="24"/>
        </w:rPr>
      </w:pPr>
      <w:r w:rsidRPr="00864FA3">
        <w:rPr>
          <w:rFonts w:ascii="Times New Roman" w:hAnsi="Times New Roman"/>
          <w:sz w:val="24"/>
          <w:szCs w:val="24"/>
        </w:rPr>
        <w:t>O objetivo deste trabalho é utilizar algoritmos genéticos, um conceito de inteligência artificial, para solucionar um problema de análise combinatória pertencente à classe NP-completo.</w:t>
      </w:r>
    </w:p>
    <w:p w:rsidR="00526696" w:rsidRPr="00864FA3" w:rsidRDefault="00526696" w:rsidP="00734C9D">
      <w:pPr>
        <w:spacing w:line="360" w:lineRule="auto"/>
        <w:ind w:firstLine="708"/>
        <w:rPr>
          <w:rFonts w:ascii="Times New Roman" w:hAnsi="Times New Roman"/>
          <w:sz w:val="24"/>
          <w:szCs w:val="24"/>
        </w:rPr>
      </w:pPr>
      <w:r w:rsidRPr="00864FA3">
        <w:rPr>
          <w:rFonts w:ascii="Times New Roman" w:hAnsi="Times New Roman"/>
          <w:sz w:val="24"/>
          <w:szCs w:val="24"/>
        </w:rPr>
        <w:t>A geração da grade horária de uma instituição de ensino feita manualmente pode demandar diversos dias de trabalho, além de estar sujeita a erros humanos que acarretariam a uma alteração razoável do que foi feito.</w:t>
      </w:r>
    </w:p>
    <w:p w:rsidR="00526696" w:rsidRPr="00864FA3" w:rsidRDefault="00526696" w:rsidP="00734C9D">
      <w:pPr>
        <w:spacing w:line="360" w:lineRule="auto"/>
        <w:ind w:firstLine="708"/>
        <w:rPr>
          <w:rFonts w:ascii="Times New Roman" w:hAnsi="Times New Roman"/>
          <w:sz w:val="24"/>
          <w:szCs w:val="24"/>
        </w:rPr>
      </w:pPr>
      <w:r w:rsidRPr="00864FA3">
        <w:rPr>
          <w:rFonts w:ascii="Times New Roman" w:hAnsi="Times New Roman"/>
          <w:sz w:val="24"/>
          <w:szCs w:val="24"/>
        </w:rPr>
        <w:t>Da mesma forma, sendo esse um problema NP-</w:t>
      </w:r>
      <w:proofErr w:type="gramStart"/>
      <w:r w:rsidRPr="00864FA3">
        <w:rPr>
          <w:rFonts w:ascii="Times New Roman" w:hAnsi="Times New Roman"/>
          <w:sz w:val="24"/>
          <w:szCs w:val="24"/>
        </w:rPr>
        <w:t>completo, classe</w:t>
      </w:r>
      <w:proofErr w:type="gramEnd"/>
      <w:r w:rsidRPr="00864FA3">
        <w:rPr>
          <w:rFonts w:ascii="Times New Roman" w:hAnsi="Times New Roman"/>
          <w:sz w:val="24"/>
          <w:szCs w:val="24"/>
        </w:rPr>
        <w:t xml:space="preserve"> conhecida por sua notável complexidade, um algoritmo que chegue ao melhor resultado possível se torna inviável pelo seu tempo computacional.</w:t>
      </w:r>
    </w:p>
    <w:p w:rsidR="00526696" w:rsidRPr="00864FA3" w:rsidRDefault="00526696" w:rsidP="00734C9D">
      <w:pPr>
        <w:spacing w:line="360" w:lineRule="auto"/>
        <w:ind w:firstLine="708"/>
        <w:rPr>
          <w:rFonts w:ascii="Times New Roman" w:hAnsi="Times New Roman"/>
          <w:sz w:val="24"/>
          <w:szCs w:val="24"/>
        </w:rPr>
      </w:pPr>
      <w:r w:rsidRPr="00864FA3">
        <w:rPr>
          <w:rFonts w:ascii="Times New Roman" w:hAnsi="Times New Roman"/>
          <w:sz w:val="24"/>
          <w:szCs w:val="24"/>
        </w:rPr>
        <w:t>A utilização de técnicas heurísticas permite que, embora não se tenha garantia de que a solução encontrada é a melhor, na maioria dos casos é encontrado um resultado satisfatório para o problema proposto.</w:t>
      </w:r>
    </w:p>
    <w:p w:rsidR="00526696" w:rsidRPr="00864FA3" w:rsidRDefault="00526696" w:rsidP="00734C9D">
      <w:pPr>
        <w:spacing w:line="360" w:lineRule="auto"/>
        <w:ind w:firstLine="708"/>
        <w:rPr>
          <w:rFonts w:ascii="Times New Roman" w:hAnsi="Times New Roman"/>
          <w:sz w:val="24"/>
          <w:szCs w:val="24"/>
        </w:rPr>
      </w:pPr>
      <w:r w:rsidRPr="00864FA3">
        <w:rPr>
          <w:rFonts w:ascii="Times New Roman" w:hAnsi="Times New Roman"/>
          <w:sz w:val="24"/>
          <w:szCs w:val="24"/>
        </w:rPr>
        <w:t>Com o uso de conceitos não triviais, o trabalho se objetiva em solucionar um problema complexo de modo satisfatório com maior facilidade.</w:t>
      </w:r>
    </w:p>
    <w:p w:rsidR="000D6CF5" w:rsidRDefault="000D6CF5">
      <w:pPr>
        <w:spacing w:after="0" w:line="240" w:lineRule="auto"/>
        <w:rPr>
          <w:rFonts w:ascii="Times New Roman" w:hAnsi="Times New Roman"/>
          <w:b/>
          <w:sz w:val="24"/>
          <w:szCs w:val="24"/>
        </w:rPr>
      </w:pPr>
      <w:bookmarkStart w:id="1196" w:name="_Toc373452666"/>
      <w:r>
        <w:rPr>
          <w:rFonts w:ascii="Times New Roman" w:hAnsi="Times New Roman"/>
          <w:b/>
          <w:sz w:val="24"/>
          <w:szCs w:val="24"/>
        </w:rPr>
        <w:br w:type="page"/>
      </w:r>
    </w:p>
    <w:p w:rsidR="000D6CF5" w:rsidRPr="00864FA3" w:rsidRDefault="000D6CF5" w:rsidP="000D6CF5">
      <w:pPr>
        <w:spacing w:after="0" w:line="360" w:lineRule="auto"/>
        <w:jc w:val="both"/>
        <w:outlineLvl w:val="0"/>
        <w:rPr>
          <w:rFonts w:ascii="Times New Roman" w:hAnsi="Times New Roman"/>
          <w:b/>
          <w:sz w:val="24"/>
          <w:szCs w:val="24"/>
        </w:rPr>
      </w:pPr>
      <w:bookmarkStart w:id="1197" w:name="_Toc374912070"/>
      <w:proofErr w:type="gramStart"/>
      <w:r w:rsidRPr="00864FA3">
        <w:rPr>
          <w:rFonts w:ascii="Times New Roman" w:hAnsi="Times New Roman"/>
          <w:b/>
          <w:sz w:val="24"/>
          <w:szCs w:val="24"/>
        </w:rPr>
        <w:lastRenderedPageBreak/>
        <w:t>IMPLEMENTAÇÕES</w:t>
      </w:r>
      <w:proofErr w:type="gramEnd"/>
      <w:r w:rsidRPr="00864FA3">
        <w:rPr>
          <w:rFonts w:ascii="Times New Roman" w:hAnsi="Times New Roman"/>
          <w:b/>
          <w:sz w:val="24"/>
          <w:szCs w:val="24"/>
        </w:rPr>
        <w:t xml:space="preserve"> FUTURAS</w:t>
      </w:r>
      <w:bookmarkEnd w:id="1196"/>
      <w:bookmarkEnd w:id="1197"/>
    </w:p>
    <w:p w:rsidR="000D6CF5" w:rsidRPr="00864FA3" w:rsidRDefault="000D6CF5" w:rsidP="000D6CF5">
      <w:pPr>
        <w:spacing w:after="0" w:line="360" w:lineRule="auto"/>
        <w:jc w:val="both"/>
        <w:outlineLvl w:val="0"/>
        <w:rPr>
          <w:rFonts w:ascii="Times New Roman" w:hAnsi="Times New Roman"/>
          <w:b/>
          <w:sz w:val="24"/>
          <w:szCs w:val="24"/>
        </w:rPr>
      </w:pPr>
    </w:p>
    <w:p w:rsidR="000D6CF5" w:rsidRPr="00864FA3" w:rsidRDefault="000D6CF5" w:rsidP="000D6CF5">
      <w:pPr>
        <w:spacing w:after="0" w:line="360" w:lineRule="auto"/>
        <w:jc w:val="both"/>
        <w:outlineLvl w:val="0"/>
        <w:rPr>
          <w:rFonts w:ascii="Times New Roman" w:hAnsi="Times New Roman"/>
          <w:b/>
          <w:sz w:val="24"/>
          <w:szCs w:val="24"/>
        </w:rPr>
      </w:pPr>
    </w:p>
    <w:p w:rsidR="000D6CF5" w:rsidRPr="00864FA3" w:rsidRDefault="000D6CF5" w:rsidP="000D6CF5">
      <w:pPr>
        <w:spacing w:line="360" w:lineRule="auto"/>
        <w:jc w:val="both"/>
        <w:rPr>
          <w:rFonts w:ascii="Times New Roman" w:hAnsi="Times New Roman"/>
          <w:sz w:val="24"/>
          <w:szCs w:val="24"/>
        </w:rPr>
      </w:pPr>
      <w:r w:rsidRPr="00864FA3">
        <w:rPr>
          <w:rFonts w:ascii="Times New Roman" w:hAnsi="Times New Roman"/>
          <w:sz w:val="24"/>
          <w:szCs w:val="24"/>
        </w:rPr>
        <w:t xml:space="preserve">Como trabalhos futuros sugere-se algumas melhorias e </w:t>
      </w:r>
      <w:proofErr w:type="gramStart"/>
      <w:r w:rsidRPr="00864FA3">
        <w:rPr>
          <w:rFonts w:ascii="Times New Roman" w:hAnsi="Times New Roman"/>
          <w:sz w:val="24"/>
          <w:szCs w:val="24"/>
        </w:rPr>
        <w:t>implementações</w:t>
      </w:r>
      <w:proofErr w:type="gramEnd"/>
      <w:r w:rsidRPr="00864FA3">
        <w:rPr>
          <w:rFonts w:ascii="Times New Roman" w:hAnsi="Times New Roman"/>
          <w:sz w:val="24"/>
          <w:szCs w:val="24"/>
        </w:rPr>
        <w:t xml:space="preserve"> no intuito de tornar o sistema mais flexível, tais como:</w:t>
      </w:r>
    </w:p>
    <w:p w:rsidR="000D6CF5" w:rsidRPr="00864FA3" w:rsidRDefault="000D6CF5" w:rsidP="000D6CF5">
      <w:pPr>
        <w:pStyle w:val="PargrafodaLista"/>
        <w:numPr>
          <w:ilvl w:val="0"/>
          <w:numId w:val="62"/>
        </w:numPr>
        <w:spacing w:line="360" w:lineRule="auto"/>
        <w:jc w:val="both"/>
        <w:rPr>
          <w:rFonts w:ascii="Times New Roman" w:hAnsi="Times New Roman"/>
          <w:sz w:val="24"/>
          <w:szCs w:val="24"/>
        </w:rPr>
      </w:pPr>
      <w:proofErr w:type="gramStart"/>
      <w:r w:rsidRPr="00864FA3">
        <w:rPr>
          <w:rFonts w:ascii="Times New Roman" w:hAnsi="Times New Roman"/>
          <w:sz w:val="24"/>
          <w:szCs w:val="24"/>
        </w:rPr>
        <w:t>Implementação</w:t>
      </w:r>
      <w:proofErr w:type="gramEnd"/>
      <w:r w:rsidRPr="00864FA3">
        <w:rPr>
          <w:rFonts w:ascii="Times New Roman" w:hAnsi="Times New Roman"/>
          <w:sz w:val="24"/>
          <w:szCs w:val="24"/>
        </w:rPr>
        <w:t xml:space="preserve"> de uma interface online, onde os professores possam ter um usuário para realizar alterações no próprio cadastro;</w:t>
      </w:r>
    </w:p>
    <w:p w:rsidR="000D6CF5" w:rsidRPr="00864FA3" w:rsidRDefault="000D6CF5" w:rsidP="000D6CF5">
      <w:pPr>
        <w:pStyle w:val="PargrafodaLista"/>
        <w:numPr>
          <w:ilvl w:val="0"/>
          <w:numId w:val="62"/>
        </w:numPr>
        <w:spacing w:line="360" w:lineRule="auto"/>
        <w:jc w:val="both"/>
        <w:rPr>
          <w:rFonts w:ascii="Times New Roman" w:hAnsi="Times New Roman"/>
          <w:sz w:val="24"/>
          <w:szCs w:val="24"/>
        </w:rPr>
      </w:pPr>
      <w:r w:rsidRPr="00864FA3">
        <w:rPr>
          <w:rFonts w:ascii="Times New Roman" w:hAnsi="Times New Roman"/>
          <w:sz w:val="24"/>
          <w:szCs w:val="24"/>
        </w:rPr>
        <w:t>Alocação de salas para turmas, com base no espaço da sala em relação à quantidade de alunos, e consideração de laboratórios específicos para determinadas disciplinas;</w:t>
      </w:r>
    </w:p>
    <w:p w:rsidR="000D6CF5" w:rsidRDefault="000D6CF5" w:rsidP="000D6CF5">
      <w:pPr>
        <w:pStyle w:val="PargrafodaLista"/>
        <w:numPr>
          <w:ilvl w:val="0"/>
          <w:numId w:val="62"/>
        </w:numPr>
        <w:spacing w:line="360" w:lineRule="auto"/>
        <w:jc w:val="both"/>
        <w:rPr>
          <w:rFonts w:ascii="Times New Roman" w:hAnsi="Times New Roman"/>
          <w:sz w:val="24"/>
          <w:szCs w:val="24"/>
        </w:rPr>
      </w:pPr>
      <w:r w:rsidRPr="00864FA3">
        <w:rPr>
          <w:rFonts w:ascii="Times New Roman" w:hAnsi="Times New Roman"/>
          <w:sz w:val="24"/>
          <w:szCs w:val="24"/>
        </w:rPr>
        <w:t>Possibilidade de se alterar manualme</w:t>
      </w:r>
      <w:r w:rsidR="00D8580D">
        <w:rPr>
          <w:rFonts w:ascii="Times New Roman" w:hAnsi="Times New Roman"/>
          <w:sz w:val="24"/>
          <w:szCs w:val="24"/>
        </w:rPr>
        <w:t>nte a grade gerada pelo sistema</w:t>
      </w:r>
      <w:r w:rsidRPr="00864FA3">
        <w:rPr>
          <w:rFonts w:ascii="Times New Roman" w:hAnsi="Times New Roman"/>
          <w:sz w:val="24"/>
          <w:szCs w:val="24"/>
        </w:rPr>
        <w:t>;</w:t>
      </w:r>
    </w:p>
    <w:p w:rsidR="00D8580D" w:rsidRPr="00864FA3" w:rsidRDefault="00D8580D" w:rsidP="000D6CF5">
      <w:pPr>
        <w:pStyle w:val="PargrafodaLista"/>
        <w:numPr>
          <w:ilvl w:val="0"/>
          <w:numId w:val="62"/>
        </w:numPr>
        <w:spacing w:line="360" w:lineRule="auto"/>
        <w:jc w:val="both"/>
        <w:rPr>
          <w:rFonts w:ascii="Times New Roman" w:hAnsi="Times New Roman"/>
          <w:sz w:val="24"/>
          <w:szCs w:val="24"/>
        </w:rPr>
      </w:pPr>
      <w:r>
        <w:rPr>
          <w:rFonts w:ascii="Times New Roman" w:hAnsi="Times New Roman"/>
          <w:sz w:val="24"/>
          <w:szCs w:val="24"/>
        </w:rPr>
        <w:t>Criação de uma versão para dispositivos portáteis;</w:t>
      </w:r>
    </w:p>
    <w:p w:rsidR="000D6CF5" w:rsidRPr="00864FA3" w:rsidRDefault="000D6CF5" w:rsidP="000D6CF5">
      <w:pPr>
        <w:spacing w:after="0" w:line="360" w:lineRule="auto"/>
        <w:ind w:left="993"/>
        <w:rPr>
          <w:rFonts w:ascii="Times New Roman" w:eastAsia="Times New Roman" w:hAnsi="Times New Roman"/>
          <w:b/>
          <w:bCs/>
          <w:sz w:val="24"/>
          <w:szCs w:val="24"/>
        </w:rPr>
      </w:pPr>
    </w:p>
    <w:p w:rsidR="000D6CF5" w:rsidRPr="00864FA3" w:rsidRDefault="000D6CF5" w:rsidP="000D6CF5">
      <w:pPr>
        <w:spacing w:after="0" w:line="360" w:lineRule="auto"/>
        <w:rPr>
          <w:rFonts w:ascii="Times New Roman" w:eastAsia="Times New Roman" w:hAnsi="Times New Roman"/>
          <w:b/>
          <w:bCs/>
          <w:sz w:val="24"/>
          <w:szCs w:val="24"/>
        </w:rPr>
      </w:pPr>
      <w:r w:rsidRPr="00864FA3">
        <w:rPr>
          <w:rFonts w:ascii="Times New Roman" w:hAnsi="Times New Roman"/>
          <w:sz w:val="24"/>
          <w:szCs w:val="24"/>
        </w:rPr>
        <w:br w:type="page"/>
      </w:r>
    </w:p>
    <w:p w:rsidR="00000000" w:rsidRDefault="00C131CF">
      <w:pPr>
        <w:pStyle w:val="Ttulo1"/>
        <w:spacing w:line="360" w:lineRule="auto"/>
        <w:rPr>
          <w:del w:id="1198" w:author="Fabio" w:date="2013-11-14T17:50:00Z"/>
          <w:rFonts w:ascii="Times New Roman" w:hAnsi="Times New Roman"/>
          <w:sz w:val="24"/>
          <w:szCs w:val="24"/>
        </w:rPr>
        <w:pPrChange w:id="1199" w:author="fsgomes" w:date="2013-11-14T20:34:00Z">
          <w:pPr>
            <w:spacing w:line="360" w:lineRule="auto"/>
            <w:jc w:val="both"/>
          </w:pPr>
        </w:pPrChange>
      </w:pPr>
      <w:del w:id="1200" w:author="fsgomes" w:date="2013-11-14T20:34:00Z">
        <w:r w:rsidRPr="00864FA3" w:rsidDel="00CB7EDD">
          <w:rPr>
            <w:rFonts w:ascii="Times New Roman" w:hAnsi="Times New Roman"/>
            <w:color w:val="auto"/>
            <w:sz w:val="24"/>
            <w:szCs w:val="24"/>
          </w:rPr>
          <w:lastRenderedPageBreak/>
          <w:br w:type="page"/>
        </w:r>
      </w:del>
      <w:bookmarkStart w:id="1201" w:name="_Toc372224502"/>
      <w:bookmarkEnd w:id="1201"/>
    </w:p>
    <w:p w:rsidR="00A7754C" w:rsidRPr="00864FA3" w:rsidRDefault="00A7754C" w:rsidP="00734C9D">
      <w:pPr>
        <w:pStyle w:val="Ttulo1"/>
        <w:spacing w:line="360" w:lineRule="auto"/>
        <w:rPr>
          <w:del w:id="1202" w:author="fsgomes" w:date="2013-11-14T20:46:00Z"/>
          <w:rFonts w:ascii="Times New Roman" w:eastAsia="Calibri" w:hAnsi="Times New Roman"/>
          <w:color w:val="auto"/>
          <w:sz w:val="24"/>
          <w:szCs w:val="24"/>
          <w:rPrChange w:id="1203" w:author="Unknown">
            <w:rPr>
              <w:del w:id="1204" w:author="fsgomes" w:date="2013-11-14T20:46:00Z"/>
              <w:rFonts w:ascii="Times New Roman" w:hAnsi="Times New Roman"/>
              <w:sz w:val="24"/>
              <w:szCs w:val="24"/>
              <w:lang w:eastAsia="pt-BR"/>
            </w:rPr>
          </w:rPrChange>
        </w:rPr>
        <w:sectPr w:rsidR="00A7754C" w:rsidRPr="00864FA3" w:rsidSect="00876F8E">
          <w:type w:val="continuous"/>
          <w:pgSz w:w="11906" w:h="16838"/>
          <w:pgMar w:top="1701" w:right="1134" w:bottom="1134" w:left="1701" w:header="709" w:footer="709" w:gutter="0"/>
          <w:cols w:space="708"/>
          <w:docGrid w:linePitch="360"/>
        </w:sectPr>
      </w:pPr>
    </w:p>
    <w:p w:rsidR="00000000" w:rsidRDefault="00766438">
      <w:pPr>
        <w:pStyle w:val="Ttulo1"/>
        <w:spacing w:line="360" w:lineRule="auto"/>
        <w:rPr>
          <w:ins w:id="1205" w:author="Fabio" w:date="2013-11-14T17:06:00Z"/>
          <w:del w:id="1206" w:author="fsgomes" w:date="2013-11-14T20:46:00Z"/>
          <w:rFonts w:ascii="Times New Roman" w:eastAsia="Calibri" w:hAnsi="Times New Roman"/>
          <w:b w:val="0"/>
          <w:bCs w:val="0"/>
          <w:color w:val="auto"/>
          <w:sz w:val="24"/>
          <w:szCs w:val="24"/>
          <w:rPrChange w:id="1207" w:author="fsgomes" w:date="2013-11-14T20:46:00Z">
            <w:rPr>
              <w:ins w:id="1208" w:author="Fabio" w:date="2013-11-14T17:06:00Z"/>
              <w:del w:id="1209" w:author="fsgomes" w:date="2013-11-14T20:46:00Z"/>
              <w:rFonts w:ascii="Times New Roman" w:hAnsi="Times New Roman"/>
              <w:color w:val="4F81BD"/>
              <w:sz w:val="24"/>
              <w:szCs w:val="24"/>
            </w:rPr>
          </w:rPrChange>
        </w:rPr>
        <w:pPrChange w:id="1210" w:author="fsgomes" w:date="2013-11-14T20:46:00Z">
          <w:pPr>
            <w:pStyle w:val="Ttulo1"/>
            <w:spacing w:line="360" w:lineRule="auto"/>
            <w:jc w:val="both"/>
          </w:pPr>
        </w:pPrChange>
      </w:pPr>
      <w:del w:id="1211" w:author="fsgomes" w:date="2013-11-14T20:46:00Z">
        <w:r w:rsidRPr="00766438">
          <w:rPr>
            <w:rFonts w:ascii="Times New Roman" w:eastAsia="Calibri" w:hAnsi="Times New Roman"/>
            <w:color w:val="auto"/>
            <w:sz w:val="24"/>
            <w:szCs w:val="24"/>
            <w:rPrChange w:id="1212" w:author="fsgomes" w:date="2013-11-14T20:46:00Z">
              <w:rPr>
                <w:rFonts w:ascii="Times New Roman" w:hAnsi="Times New Roman"/>
                <w:i/>
                <w:iCs/>
                <w:color w:val="4F81BD"/>
                <w:sz w:val="24"/>
                <w:szCs w:val="24"/>
                <w:u w:val="single"/>
              </w:rPr>
            </w:rPrChange>
          </w:rPr>
          <w:delText>BIBLIOGRAFIA</w:delText>
        </w:r>
      </w:del>
    </w:p>
    <w:p w:rsidR="00000000" w:rsidRDefault="00766438">
      <w:pPr>
        <w:pStyle w:val="Ttulo1"/>
        <w:spacing w:line="360" w:lineRule="auto"/>
        <w:rPr>
          <w:ins w:id="1213" w:author="fsgomes" w:date="2013-11-14T20:46:00Z"/>
          <w:rFonts w:ascii="Times New Roman" w:hAnsi="Times New Roman"/>
          <w:color w:val="auto"/>
          <w:sz w:val="24"/>
          <w:szCs w:val="24"/>
        </w:rPr>
        <w:pPrChange w:id="1214" w:author="fsgomes" w:date="2013-11-14T20:46:00Z">
          <w:pPr>
            <w:pStyle w:val="Ttulo1"/>
            <w:spacing w:line="360" w:lineRule="auto"/>
            <w:jc w:val="both"/>
          </w:pPr>
        </w:pPrChange>
      </w:pPr>
      <w:bookmarkStart w:id="1215" w:name="_Toc373452668"/>
      <w:bookmarkStart w:id="1216" w:name="_Toc374912071"/>
      <w:ins w:id="1217" w:author="fsgomes" w:date="2013-11-14T20:46:00Z">
        <w:r w:rsidRPr="00766438">
          <w:rPr>
            <w:rFonts w:ascii="Times New Roman" w:eastAsia="Calibri" w:hAnsi="Times New Roman"/>
            <w:color w:val="auto"/>
            <w:sz w:val="24"/>
            <w:szCs w:val="24"/>
            <w:rPrChange w:id="1218" w:author="fsgomes" w:date="2013-11-14T20:46:00Z">
              <w:rPr>
                <w:rFonts w:ascii="Times New Roman" w:hAnsi="Times New Roman"/>
                <w:i/>
                <w:iCs/>
                <w:color w:val="0000FF"/>
                <w:sz w:val="24"/>
                <w:szCs w:val="24"/>
                <w:u w:val="single"/>
              </w:rPr>
            </w:rPrChange>
          </w:rPr>
          <w:t>REFERÊNCIAS BIBLIOGRÁFICAS</w:t>
        </w:r>
        <w:bookmarkEnd w:id="1215"/>
        <w:bookmarkEnd w:id="1216"/>
      </w:ins>
    </w:p>
    <w:p w:rsidR="00000000" w:rsidRDefault="00FD574B">
      <w:pPr>
        <w:spacing w:line="360" w:lineRule="auto"/>
        <w:jc w:val="both"/>
        <w:rPr>
          <w:rFonts w:ascii="Times New Roman" w:hAnsi="Times New Roman"/>
          <w:sz w:val="24"/>
          <w:szCs w:val="24"/>
          <w:rPrChange w:id="1219" w:author="Fabio" w:date="2013-11-14T17:26:00Z">
            <w:rPr>
              <w:rFonts w:ascii="Times New Roman" w:hAnsi="Times New Roman"/>
              <w:color w:val="4F81BD"/>
              <w:sz w:val="24"/>
              <w:szCs w:val="24"/>
            </w:rPr>
          </w:rPrChange>
        </w:rPr>
        <w:pPrChange w:id="1220" w:author="Fabio" w:date="2013-11-14T17:17:00Z">
          <w:pPr>
            <w:pStyle w:val="Ttulo1"/>
            <w:spacing w:line="360" w:lineRule="auto"/>
            <w:jc w:val="both"/>
          </w:pPr>
        </w:pPrChange>
      </w:pPr>
    </w:p>
    <w:p w:rsidR="00000000" w:rsidRDefault="00766438">
      <w:pPr>
        <w:spacing w:line="360" w:lineRule="auto"/>
        <w:jc w:val="both"/>
        <w:rPr>
          <w:ins w:id="1221" w:author="Fabio" w:date="2013-11-12T13:41:00Z"/>
          <w:rFonts w:ascii="Times New Roman" w:hAnsi="Times New Roman"/>
          <w:sz w:val="24"/>
          <w:szCs w:val="24"/>
          <w:rPrChange w:id="1222" w:author="Fabio" w:date="2013-11-14T17:26:00Z">
            <w:rPr>
              <w:ins w:id="1223" w:author="Fabio" w:date="2013-11-12T13:41:00Z"/>
            </w:rPr>
          </w:rPrChange>
        </w:rPr>
        <w:pPrChange w:id="1224" w:author="Fabio" w:date="2013-11-14T17:17:00Z">
          <w:pPr>
            <w:spacing w:line="360" w:lineRule="auto"/>
          </w:pPr>
        </w:pPrChange>
      </w:pPr>
      <w:ins w:id="1225" w:author="Fabio" w:date="2013-11-12T13:37:00Z">
        <w:r w:rsidRPr="00D80F88">
          <w:rPr>
            <w:rFonts w:ascii="Times New Roman" w:hAnsi="Times New Roman"/>
            <w:sz w:val="24"/>
            <w:szCs w:val="24"/>
            <w:lang w:val="en-US"/>
            <w:rPrChange w:id="1226" w:author="Fabio" w:date="2013-11-14T17:26:00Z">
              <w:rPr>
                <w:i/>
                <w:iCs/>
                <w:color w:val="0000FF"/>
                <w:u w:val="single"/>
                <w:lang w:val="en-US"/>
              </w:rPr>
            </w:rPrChange>
          </w:rPr>
          <w:t xml:space="preserve">CORMEN, Thomas H. LEISERSON, Charles E. </w:t>
        </w:r>
      </w:ins>
      <w:ins w:id="1227" w:author="Fabio" w:date="2013-11-12T13:38:00Z">
        <w:r w:rsidRPr="00D80F88">
          <w:rPr>
            <w:rFonts w:ascii="Times New Roman" w:hAnsi="Times New Roman"/>
            <w:sz w:val="24"/>
            <w:szCs w:val="24"/>
            <w:lang w:val="en-US"/>
            <w:rPrChange w:id="1228" w:author="Fabio" w:date="2013-11-14T17:26:00Z">
              <w:rPr>
                <w:i/>
                <w:iCs/>
                <w:color w:val="0000FF"/>
                <w:u w:val="single"/>
                <w:lang w:val="en-US"/>
              </w:rPr>
            </w:rPrChange>
          </w:rPr>
          <w:t>RIVEST, Ronald L. STEIN, Clifford</w:t>
        </w:r>
      </w:ins>
      <w:ins w:id="1229" w:author="Fabio" w:date="2013-11-12T13:40:00Z">
        <w:r w:rsidRPr="00D80F88">
          <w:rPr>
            <w:rFonts w:ascii="Times New Roman" w:hAnsi="Times New Roman"/>
            <w:sz w:val="24"/>
            <w:szCs w:val="24"/>
            <w:lang w:val="en-US"/>
            <w:rPrChange w:id="1230" w:author="Fabio" w:date="2013-11-14T17:26:00Z">
              <w:rPr>
                <w:i/>
                <w:iCs/>
                <w:color w:val="0000FF"/>
                <w:u w:val="single"/>
                <w:lang w:val="en-US"/>
              </w:rPr>
            </w:rPrChange>
          </w:rPr>
          <w:t xml:space="preserve">. </w:t>
        </w:r>
      </w:ins>
      <w:ins w:id="1231" w:author="Fabio" w:date="2013-11-12T13:39:00Z">
        <w:r w:rsidRPr="00766438">
          <w:rPr>
            <w:rFonts w:ascii="Times New Roman" w:hAnsi="Times New Roman"/>
            <w:sz w:val="24"/>
            <w:szCs w:val="24"/>
            <w:rPrChange w:id="1232" w:author="Fabio" w:date="2013-11-14T17:26:00Z">
              <w:rPr>
                <w:i/>
                <w:iCs/>
                <w:color w:val="0000FF"/>
                <w:u w:val="single"/>
                <w:lang w:val="en-US"/>
              </w:rPr>
            </w:rPrChange>
          </w:rPr>
          <w:t xml:space="preserve">Tradução. SOUZA, </w:t>
        </w:r>
        <w:proofErr w:type="spellStart"/>
        <w:r w:rsidRPr="00766438">
          <w:rPr>
            <w:rFonts w:ascii="Times New Roman" w:hAnsi="Times New Roman"/>
            <w:sz w:val="24"/>
            <w:szCs w:val="24"/>
            <w:rPrChange w:id="1233" w:author="Fabio" w:date="2013-11-14T17:26:00Z">
              <w:rPr>
                <w:i/>
                <w:iCs/>
                <w:color w:val="0000FF"/>
                <w:u w:val="single"/>
                <w:lang w:val="en-US"/>
              </w:rPr>
            </w:rPrChange>
          </w:rPr>
          <w:t>Vandenberg</w:t>
        </w:r>
        <w:proofErr w:type="spellEnd"/>
        <w:r w:rsidRPr="00766438">
          <w:rPr>
            <w:rFonts w:ascii="Times New Roman" w:hAnsi="Times New Roman"/>
            <w:sz w:val="24"/>
            <w:szCs w:val="24"/>
            <w:rPrChange w:id="1234" w:author="Fabio" w:date="2013-11-14T17:26:00Z">
              <w:rPr>
                <w:i/>
                <w:iCs/>
                <w:color w:val="0000FF"/>
                <w:u w:val="single"/>
                <w:lang w:val="en-US"/>
              </w:rPr>
            </w:rPrChange>
          </w:rPr>
          <w:t xml:space="preserve"> </w:t>
        </w:r>
        <w:proofErr w:type="gramStart"/>
        <w:r w:rsidRPr="00766438">
          <w:rPr>
            <w:rFonts w:ascii="Times New Roman" w:hAnsi="Times New Roman"/>
            <w:sz w:val="24"/>
            <w:szCs w:val="24"/>
            <w:rPrChange w:id="1235" w:author="Fabio" w:date="2013-11-14T17:26:00Z">
              <w:rPr>
                <w:i/>
                <w:iCs/>
                <w:color w:val="0000FF"/>
                <w:u w:val="single"/>
                <w:lang w:val="en-US"/>
              </w:rPr>
            </w:rPrChange>
          </w:rPr>
          <w:t>D.</w:t>
        </w:r>
        <w:proofErr w:type="gramEnd"/>
        <w:r w:rsidRPr="00766438">
          <w:rPr>
            <w:rFonts w:ascii="Times New Roman" w:hAnsi="Times New Roman"/>
            <w:sz w:val="24"/>
            <w:szCs w:val="24"/>
            <w:rPrChange w:id="1236" w:author="Fabio" w:date="2013-11-14T17:26:00Z">
              <w:rPr>
                <w:i/>
                <w:iCs/>
                <w:color w:val="0000FF"/>
                <w:u w:val="single"/>
                <w:lang w:val="en-US"/>
              </w:rPr>
            </w:rPrChange>
          </w:rPr>
          <w:t xml:space="preserve"> de.</w:t>
        </w:r>
      </w:ins>
      <w:ins w:id="1237" w:author="Fabio" w:date="2013-11-12T20:38:00Z">
        <w:r w:rsidRPr="00766438">
          <w:rPr>
            <w:rFonts w:ascii="Times New Roman" w:hAnsi="Times New Roman"/>
            <w:sz w:val="24"/>
            <w:szCs w:val="24"/>
            <w:rPrChange w:id="1238" w:author="Fabio" w:date="2013-11-14T17:26:00Z">
              <w:rPr>
                <w:i/>
                <w:iCs/>
                <w:color w:val="0000FF"/>
                <w:u w:val="single"/>
              </w:rPr>
            </w:rPrChange>
          </w:rPr>
          <w:t xml:space="preserve"> </w:t>
        </w:r>
        <w:r w:rsidRPr="00766438">
          <w:rPr>
            <w:rFonts w:ascii="Times New Roman" w:hAnsi="Times New Roman"/>
            <w:b/>
            <w:i/>
            <w:sz w:val="24"/>
            <w:szCs w:val="24"/>
            <w:rPrChange w:id="1239" w:author="fsgomes" w:date="2013-11-14T20:52:00Z">
              <w:rPr>
                <w:i/>
                <w:iCs/>
                <w:color w:val="0000FF"/>
                <w:u w:val="single"/>
              </w:rPr>
            </w:rPrChange>
          </w:rPr>
          <w:t>Algoritmos Teoria e Pratica</w:t>
        </w:r>
      </w:ins>
      <w:ins w:id="1240" w:author="fsgomes" w:date="2013-11-14T20:52:00Z">
        <w:r w:rsidR="002254BE" w:rsidRPr="00864FA3">
          <w:rPr>
            <w:rFonts w:ascii="Times New Roman" w:hAnsi="Times New Roman"/>
            <w:b/>
            <w:i/>
            <w:sz w:val="24"/>
            <w:szCs w:val="24"/>
          </w:rPr>
          <w:t>.</w:t>
        </w:r>
      </w:ins>
      <w:ins w:id="1241" w:author="Fabio" w:date="2013-11-12T13:39:00Z">
        <w:r w:rsidRPr="00766438">
          <w:rPr>
            <w:rFonts w:ascii="Times New Roman" w:hAnsi="Times New Roman"/>
            <w:sz w:val="24"/>
            <w:szCs w:val="24"/>
            <w:rPrChange w:id="1242" w:author="Fabio" w:date="2013-11-14T17:26:00Z">
              <w:rPr>
                <w:i/>
                <w:iCs/>
                <w:color w:val="0000FF"/>
                <w:u w:val="single"/>
                <w:lang w:val="en-US"/>
              </w:rPr>
            </w:rPrChange>
          </w:rPr>
          <w:t xml:space="preserve">  </w:t>
        </w:r>
      </w:ins>
      <w:ins w:id="1243" w:author="Fabio" w:date="2013-11-12T13:40:00Z">
        <w:r w:rsidRPr="00766438">
          <w:rPr>
            <w:rFonts w:ascii="Times New Roman" w:hAnsi="Times New Roman"/>
            <w:sz w:val="24"/>
            <w:szCs w:val="24"/>
            <w:rPrChange w:id="1244" w:author="Fabio" w:date="2013-11-14T17:26:00Z">
              <w:rPr>
                <w:i/>
                <w:iCs/>
                <w:color w:val="0000FF"/>
                <w:u w:val="single"/>
                <w:lang w:val="en-US"/>
              </w:rPr>
            </w:rPrChange>
          </w:rPr>
          <w:t xml:space="preserve">2. </w:t>
        </w:r>
        <w:proofErr w:type="gramStart"/>
        <w:r w:rsidRPr="00766438">
          <w:rPr>
            <w:rFonts w:ascii="Times New Roman" w:hAnsi="Times New Roman"/>
            <w:sz w:val="24"/>
            <w:szCs w:val="24"/>
            <w:rPrChange w:id="1245" w:author="Fabio" w:date="2013-11-14T17:26:00Z">
              <w:rPr>
                <w:i/>
                <w:iCs/>
                <w:color w:val="0000FF"/>
                <w:u w:val="single"/>
                <w:lang w:val="en-US"/>
              </w:rPr>
            </w:rPrChange>
          </w:rPr>
          <w:t>ed.</w:t>
        </w:r>
        <w:proofErr w:type="gramEnd"/>
        <w:r w:rsidRPr="00766438">
          <w:rPr>
            <w:rFonts w:ascii="Times New Roman" w:hAnsi="Times New Roman"/>
            <w:sz w:val="24"/>
            <w:szCs w:val="24"/>
            <w:rPrChange w:id="1246" w:author="Fabio" w:date="2013-11-14T17:26:00Z">
              <w:rPr>
                <w:i/>
                <w:iCs/>
                <w:color w:val="0000FF"/>
                <w:u w:val="single"/>
                <w:lang w:val="en-US"/>
              </w:rPr>
            </w:rPrChange>
          </w:rPr>
          <w:t xml:space="preserve"> </w:t>
        </w:r>
        <w:proofErr w:type="spellStart"/>
        <w:r w:rsidRPr="00766438">
          <w:rPr>
            <w:rFonts w:ascii="Times New Roman" w:hAnsi="Times New Roman"/>
            <w:sz w:val="24"/>
            <w:szCs w:val="24"/>
            <w:rPrChange w:id="1247" w:author="Fabio" w:date="2013-11-14T17:26:00Z">
              <w:rPr>
                <w:i/>
                <w:iCs/>
                <w:color w:val="0000FF"/>
                <w:u w:val="single"/>
                <w:lang w:val="en-US"/>
              </w:rPr>
            </w:rPrChange>
          </w:rPr>
          <w:t>Elsevier</w:t>
        </w:r>
        <w:proofErr w:type="spellEnd"/>
        <w:r w:rsidRPr="00766438">
          <w:rPr>
            <w:rFonts w:ascii="Times New Roman" w:hAnsi="Times New Roman"/>
            <w:sz w:val="24"/>
            <w:szCs w:val="24"/>
            <w:rPrChange w:id="1248" w:author="Fabio" w:date="2013-11-14T17:26:00Z">
              <w:rPr>
                <w:i/>
                <w:iCs/>
                <w:color w:val="0000FF"/>
                <w:u w:val="single"/>
                <w:lang w:val="en-US"/>
              </w:rPr>
            </w:rPrChange>
          </w:rPr>
          <w:t xml:space="preserve">: Rio de Janeiro, 2002 </w:t>
        </w:r>
      </w:ins>
      <w:ins w:id="1249" w:author="Fabio" w:date="2013-11-12T13:41:00Z">
        <w:r w:rsidRPr="00766438">
          <w:rPr>
            <w:rFonts w:ascii="Times New Roman" w:hAnsi="Times New Roman"/>
            <w:sz w:val="24"/>
            <w:szCs w:val="24"/>
            <w:rPrChange w:id="1250" w:author="Fabio" w:date="2013-11-14T17:26:00Z">
              <w:rPr>
                <w:i/>
                <w:iCs/>
                <w:color w:val="0000FF"/>
                <w:u w:val="single"/>
                <w:lang w:val="en-US"/>
              </w:rPr>
            </w:rPrChange>
          </w:rPr>
          <w:t>–</w:t>
        </w:r>
      </w:ins>
      <w:ins w:id="1251" w:author="Fabio" w:date="2013-11-12T13:40:00Z">
        <w:r w:rsidRPr="00766438">
          <w:rPr>
            <w:rFonts w:ascii="Times New Roman" w:hAnsi="Times New Roman"/>
            <w:sz w:val="24"/>
            <w:szCs w:val="24"/>
            <w:rPrChange w:id="1252" w:author="Fabio" w:date="2013-11-14T17:26:00Z">
              <w:rPr>
                <w:i/>
                <w:iCs/>
                <w:color w:val="0000FF"/>
                <w:u w:val="single"/>
                <w:lang w:val="en-US"/>
              </w:rPr>
            </w:rPrChange>
          </w:rPr>
          <w:t xml:space="preserve"> 7ª</w:t>
        </w:r>
      </w:ins>
      <w:ins w:id="1253" w:author="Fabio" w:date="2013-11-12T13:41:00Z">
        <w:r w:rsidRPr="00766438">
          <w:rPr>
            <w:rFonts w:ascii="Times New Roman" w:hAnsi="Times New Roman"/>
            <w:sz w:val="24"/>
            <w:szCs w:val="24"/>
            <w:rPrChange w:id="1254" w:author="Fabio" w:date="2013-11-14T17:26:00Z">
              <w:rPr>
                <w:i/>
                <w:iCs/>
                <w:color w:val="0000FF"/>
                <w:u w:val="single"/>
              </w:rPr>
            </w:rPrChange>
          </w:rPr>
          <w:t>reimpressão.</w:t>
        </w:r>
      </w:ins>
    </w:p>
    <w:p w:rsidR="002254BE" w:rsidRPr="00864FA3" w:rsidRDefault="002254BE" w:rsidP="00734C9D">
      <w:pPr>
        <w:pStyle w:val="SemEspaamento"/>
        <w:spacing w:line="360" w:lineRule="auto"/>
        <w:jc w:val="both"/>
        <w:rPr>
          <w:rFonts w:ascii="Times New Roman" w:hAnsi="Times New Roman"/>
          <w:sz w:val="24"/>
          <w:szCs w:val="24"/>
        </w:rPr>
      </w:pPr>
      <w:r w:rsidRPr="00864FA3">
        <w:rPr>
          <w:rFonts w:ascii="Times New Roman" w:hAnsi="Times New Roman"/>
          <w:sz w:val="24"/>
          <w:szCs w:val="24"/>
        </w:rPr>
        <w:t xml:space="preserve">GUEDES, </w:t>
      </w:r>
      <w:proofErr w:type="spellStart"/>
      <w:r w:rsidRPr="00864FA3">
        <w:rPr>
          <w:rFonts w:ascii="Times New Roman" w:hAnsi="Times New Roman"/>
          <w:sz w:val="24"/>
          <w:szCs w:val="24"/>
        </w:rPr>
        <w:t>Gilleanes</w:t>
      </w:r>
      <w:proofErr w:type="spellEnd"/>
      <w:r w:rsidRPr="00864FA3">
        <w:rPr>
          <w:rFonts w:ascii="Times New Roman" w:hAnsi="Times New Roman"/>
          <w:sz w:val="24"/>
          <w:szCs w:val="24"/>
        </w:rPr>
        <w:t xml:space="preserve"> T. A.. </w:t>
      </w:r>
      <w:r w:rsidRPr="00864FA3">
        <w:rPr>
          <w:rFonts w:ascii="Times New Roman" w:hAnsi="Times New Roman"/>
          <w:b/>
          <w:i/>
          <w:sz w:val="24"/>
          <w:szCs w:val="24"/>
        </w:rPr>
        <w:t>UML 2 - Uma Abordagem Prática</w:t>
      </w:r>
      <w:r w:rsidRPr="00864FA3">
        <w:rPr>
          <w:rFonts w:ascii="Times New Roman" w:hAnsi="Times New Roman"/>
          <w:sz w:val="24"/>
          <w:szCs w:val="24"/>
        </w:rPr>
        <w:t xml:space="preserve">. 2ª ed. Editora </w:t>
      </w:r>
      <w:proofErr w:type="spellStart"/>
      <w:r w:rsidRPr="00864FA3">
        <w:rPr>
          <w:rFonts w:ascii="Times New Roman" w:hAnsi="Times New Roman"/>
          <w:sz w:val="24"/>
          <w:szCs w:val="24"/>
        </w:rPr>
        <w:t>Novatec</w:t>
      </w:r>
      <w:proofErr w:type="spellEnd"/>
      <w:r w:rsidRPr="00864FA3">
        <w:rPr>
          <w:rFonts w:ascii="Times New Roman" w:hAnsi="Times New Roman"/>
          <w:sz w:val="24"/>
          <w:szCs w:val="24"/>
        </w:rPr>
        <w:t>: 2011.</w:t>
      </w:r>
    </w:p>
    <w:p w:rsidR="002254BE" w:rsidRPr="00864FA3" w:rsidRDefault="002254BE" w:rsidP="00734C9D">
      <w:pPr>
        <w:pStyle w:val="SemEspaamento"/>
        <w:spacing w:line="360" w:lineRule="auto"/>
        <w:jc w:val="both"/>
        <w:rPr>
          <w:rFonts w:ascii="Times New Roman" w:hAnsi="Times New Roman"/>
          <w:sz w:val="24"/>
          <w:szCs w:val="24"/>
        </w:rPr>
      </w:pPr>
    </w:p>
    <w:p w:rsidR="002254BE" w:rsidRPr="00864FA3" w:rsidRDefault="00766438" w:rsidP="00734C9D">
      <w:pPr>
        <w:spacing w:line="360" w:lineRule="auto"/>
        <w:jc w:val="both"/>
        <w:rPr>
          <w:rFonts w:ascii="Times New Roman" w:hAnsi="Times New Roman"/>
          <w:sz w:val="24"/>
          <w:szCs w:val="24"/>
        </w:rPr>
      </w:pPr>
      <w:ins w:id="1255" w:author="Fabio" w:date="2013-11-12T20:36:00Z">
        <w:del w:id="1256" w:author="fsgomes" w:date="2013-11-14T20:52:00Z">
          <w:r w:rsidRPr="00766438">
            <w:rPr>
              <w:rFonts w:ascii="Times New Roman" w:hAnsi="Times New Roman"/>
              <w:sz w:val="24"/>
              <w:szCs w:val="24"/>
              <w:rPrChange w:id="1257" w:author="Fabio" w:date="2013-11-14T17:26:00Z">
                <w:rPr>
                  <w:rFonts w:ascii="Arial" w:hAnsi="Arial" w:cs="Arial"/>
                  <w:i/>
                  <w:iCs/>
                  <w:color w:val="0000FF"/>
                  <w:sz w:val="24"/>
                  <w:szCs w:val="24"/>
                  <w:u w:val="single"/>
                </w:rPr>
              </w:rPrChange>
            </w:rPr>
            <w:tab/>
          </w:r>
        </w:del>
        <w:r w:rsidRPr="00766438">
          <w:rPr>
            <w:rFonts w:ascii="Times New Roman" w:hAnsi="Times New Roman"/>
            <w:sz w:val="24"/>
            <w:szCs w:val="24"/>
            <w:rPrChange w:id="1258" w:author="Fabio" w:date="2013-11-14T17:26:00Z">
              <w:rPr>
                <w:rFonts w:ascii="Arial" w:hAnsi="Arial" w:cs="Arial"/>
                <w:i/>
                <w:iCs/>
                <w:color w:val="0000FF"/>
                <w:sz w:val="24"/>
                <w:szCs w:val="24"/>
                <w:u w:val="single"/>
              </w:rPr>
            </w:rPrChange>
          </w:rPr>
          <w:t xml:space="preserve">KOTSKO et.al. Eliana Gomes da Silva </w:t>
        </w:r>
        <w:proofErr w:type="spellStart"/>
        <w:r w:rsidRPr="00766438">
          <w:rPr>
            <w:rFonts w:ascii="Times New Roman" w:hAnsi="Times New Roman"/>
            <w:sz w:val="24"/>
            <w:szCs w:val="24"/>
            <w:rPrChange w:id="1259" w:author="Fabio" w:date="2013-11-14T17:26:00Z">
              <w:rPr>
                <w:rFonts w:ascii="Arial" w:hAnsi="Arial" w:cs="Arial"/>
                <w:i/>
                <w:iCs/>
                <w:color w:val="0000FF"/>
                <w:sz w:val="24"/>
                <w:szCs w:val="24"/>
                <w:u w:val="single"/>
              </w:rPr>
            </w:rPrChange>
          </w:rPr>
          <w:t>Kotsko</w:t>
        </w:r>
        <w:proofErr w:type="spellEnd"/>
        <w:r w:rsidRPr="00766438">
          <w:rPr>
            <w:rFonts w:ascii="Times New Roman" w:hAnsi="Times New Roman"/>
            <w:sz w:val="24"/>
            <w:szCs w:val="24"/>
            <w:rPrChange w:id="1260" w:author="Fabio" w:date="2013-11-14T17:26:00Z">
              <w:rPr>
                <w:rFonts w:ascii="Arial" w:hAnsi="Arial" w:cs="Arial"/>
                <w:i/>
                <w:iCs/>
                <w:color w:val="0000FF"/>
                <w:sz w:val="24"/>
                <w:szCs w:val="24"/>
                <w:u w:val="single"/>
              </w:rPr>
            </w:rPrChange>
          </w:rPr>
          <w:t xml:space="preserve">, Maria Teresinha Arns Steiner e Artur Lourival da Fonseca Machado. </w:t>
        </w:r>
        <w:proofErr w:type="gramStart"/>
        <w:r w:rsidRPr="00766438">
          <w:rPr>
            <w:rFonts w:ascii="Times New Roman" w:hAnsi="Times New Roman"/>
            <w:b/>
            <w:i/>
            <w:sz w:val="24"/>
            <w:szCs w:val="24"/>
            <w:rPrChange w:id="1261" w:author="fsgomes" w:date="2013-11-14T20:52:00Z">
              <w:rPr>
                <w:rFonts w:ascii="Arial" w:hAnsi="Arial" w:cs="Arial"/>
                <w:b/>
                <w:i/>
                <w:iCs/>
                <w:color w:val="0000FF"/>
                <w:sz w:val="24"/>
                <w:szCs w:val="24"/>
                <w:u w:val="single"/>
              </w:rPr>
            </w:rPrChange>
          </w:rPr>
          <w:t>Otimização</w:t>
        </w:r>
        <w:proofErr w:type="gramEnd"/>
        <w:r w:rsidRPr="00766438">
          <w:rPr>
            <w:rFonts w:ascii="Times New Roman" w:hAnsi="Times New Roman"/>
            <w:b/>
            <w:i/>
            <w:sz w:val="24"/>
            <w:szCs w:val="24"/>
            <w:rPrChange w:id="1262" w:author="fsgomes" w:date="2013-11-14T20:52:00Z">
              <w:rPr>
                <w:rFonts w:ascii="Arial" w:hAnsi="Arial" w:cs="Arial"/>
                <w:b/>
                <w:i/>
                <w:iCs/>
                <w:color w:val="0000FF"/>
                <w:sz w:val="24"/>
                <w:szCs w:val="24"/>
                <w:u w:val="single"/>
              </w:rPr>
            </w:rPrChange>
          </w:rPr>
          <w:t xml:space="preserve"> na Construção da Grade Horária Escolar</w:t>
        </w:r>
        <w:r w:rsidRPr="00766438">
          <w:rPr>
            <w:rFonts w:ascii="Times New Roman" w:hAnsi="Times New Roman"/>
            <w:sz w:val="24"/>
            <w:szCs w:val="24"/>
            <w:rPrChange w:id="1263" w:author="Fabio" w:date="2013-11-14T17:26:00Z">
              <w:rPr>
                <w:rFonts w:ascii="Arial" w:hAnsi="Arial" w:cs="Arial"/>
                <w:i/>
                <w:iCs/>
                <w:color w:val="0000FF"/>
                <w:sz w:val="24"/>
                <w:szCs w:val="24"/>
                <w:u w:val="single"/>
              </w:rPr>
            </w:rPrChange>
          </w:rPr>
          <w:t>, XXXVSBPO, 2003.</w:t>
        </w:r>
      </w:ins>
    </w:p>
    <w:p w:rsidR="00000000" w:rsidRDefault="00766438">
      <w:pPr>
        <w:spacing w:line="360" w:lineRule="auto"/>
        <w:jc w:val="both"/>
        <w:rPr>
          <w:ins w:id="1264" w:author="Fabio" w:date="2013-11-12T20:36:00Z"/>
          <w:rFonts w:ascii="Times New Roman" w:hAnsi="Times New Roman"/>
          <w:sz w:val="24"/>
          <w:szCs w:val="24"/>
          <w:rPrChange w:id="1265" w:author="Fabio" w:date="2013-11-14T17:26:00Z">
            <w:rPr>
              <w:ins w:id="1266" w:author="Fabio" w:date="2013-11-12T20:36:00Z"/>
              <w:rFonts w:ascii="Arial" w:hAnsi="Arial" w:cs="Arial"/>
              <w:sz w:val="24"/>
              <w:szCs w:val="24"/>
            </w:rPr>
          </w:rPrChange>
        </w:rPr>
        <w:pPrChange w:id="1267" w:author="Fabio" w:date="2013-11-14T17:17:00Z">
          <w:pPr>
            <w:spacing w:line="360" w:lineRule="auto"/>
            <w:ind w:firstLine="708"/>
            <w:jc w:val="both"/>
          </w:pPr>
        </w:pPrChange>
      </w:pPr>
      <w:ins w:id="1268" w:author="Fabio" w:date="2013-11-12T20:36:00Z">
        <w:r w:rsidRPr="00766438">
          <w:rPr>
            <w:rFonts w:ascii="Times New Roman" w:hAnsi="Times New Roman"/>
            <w:sz w:val="24"/>
            <w:szCs w:val="24"/>
            <w:rPrChange w:id="1269" w:author="Fabio" w:date="2013-11-14T17:26:00Z">
              <w:rPr>
                <w:rFonts w:ascii="Arial" w:hAnsi="Arial" w:cs="Arial"/>
                <w:i/>
                <w:iCs/>
                <w:color w:val="0000FF"/>
                <w:sz w:val="24"/>
                <w:szCs w:val="24"/>
                <w:u w:val="single"/>
              </w:rPr>
            </w:rPrChange>
          </w:rPr>
          <w:t>LIMA JÚNIOR, Helio Ferreira e CORRÊA, Marcus Vinicius,</w:t>
        </w:r>
        <w:r w:rsidRPr="00766438">
          <w:rPr>
            <w:rFonts w:ascii="Times New Roman" w:hAnsi="Times New Roman"/>
            <w:i/>
            <w:sz w:val="24"/>
            <w:szCs w:val="24"/>
            <w:rPrChange w:id="1270" w:author="Fabio" w:date="2013-11-14T17:26:00Z">
              <w:rPr>
                <w:rFonts w:ascii="Arial" w:hAnsi="Arial" w:cs="Arial"/>
                <w:b/>
                <w:i/>
                <w:iCs/>
                <w:color w:val="0000FF"/>
                <w:sz w:val="24"/>
                <w:szCs w:val="24"/>
                <w:u w:val="single"/>
              </w:rPr>
            </w:rPrChange>
          </w:rPr>
          <w:t xml:space="preserve"> </w:t>
        </w:r>
        <w:proofErr w:type="gramStart"/>
        <w:r w:rsidRPr="00766438">
          <w:rPr>
            <w:rFonts w:ascii="Times New Roman" w:hAnsi="Times New Roman"/>
            <w:b/>
            <w:i/>
            <w:sz w:val="24"/>
            <w:szCs w:val="24"/>
            <w:rPrChange w:id="1271" w:author="fsgomes" w:date="2013-11-14T20:53:00Z">
              <w:rPr>
                <w:rFonts w:ascii="Arial" w:hAnsi="Arial" w:cs="Arial"/>
                <w:b/>
                <w:i/>
                <w:iCs/>
                <w:color w:val="0000FF"/>
                <w:sz w:val="24"/>
                <w:szCs w:val="24"/>
                <w:u w:val="single"/>
              </w:rPr>
            </w:rPrChange>
          </w:rPr>
          <w:t>Implementação</w:t>
        </w:r>
        <w:proofErr w:type="gramEnd"/>
        <w:r w:rsidRPr="00766438">
          <w:rPr>
            <w:rFonts w:ascii="Times New Roman" w:hAnsi="Times New Roman"/>
            <w:b/>
            <w:i/>
            <w:sz w:val="24"/>
            <w:szCs w:val="24"/>
            <w:rPrChange w:id="1272" w:author="fsgomes" w:date="2013-11-14T20:53:00Z">
              <w:rPr>
                <w:rFonts w:ascii="Arial" w:hAnsi="Arial" w:cs="Arial"/>
                <w:b/>
                <w:i/>
                <w:iCs/>
                <w:color w:val="0000FF"/>
                <w:sz w:val="24"/>
                <w:szCs w:val="24"/>
                <w:u w:val="single"/>
              </w:rPr>
            </w:rPrChange>
          </w:rPr>
          <w:t xml:space="preserve"> de um Sistema de Alocação de Professores e Disciplinas em Grades Horárias Utilizando Algoritmos Genéticos</w:t>
        </w:r>
        <w:r w:rsidRPr="00766438">
          <w:rPr>
            <w:rFonts w:ascii="Times New Roman" w:hAnsi="Times New Roman"/>
            <w:sz w:val="24"/>
            <w:szCs w:val="24"/>
            <w:rPrChange w:id="1273" w:author="Fabio" w:date="2013-11-14T17:26:00Z">
              <w:rPr>
                <w:rFonts w:ascii="Arial" w:hAnsi="Arial" w:cs="Arial"/>
                <w:i/>
                <w:iCs/>
                <w:color w:val="0000FF"/>
                <w:sz w:val="24"/>
                <w:szCs w:val="24"/>
                <w:u w:val="single"/>
              </w:rPr>
            </w:rPrChange>
          </w:rPr>
          <w:t>, Universidade Anhembi Morumbi, 2010.</w:t>
        </w:r>
      </w:ins>
    </w:p>
    <w:p w:rsidR="002254BE" w:rsidRPr="00864FA3" w:rsidRDefault="002254BE" w:rsidP="00734C9D">
      <w:pPr>
        <w:spacing w:line="360" w:lineRule="auto"/>
        <w:jc w:val="both"/>
        <w:rPr>
          <w:rFonts w:ascii="Times New Roman" w:hAnsi="Times New Roman"/>
          <w:sz w:val="24"/>
          <w:szCs w:val="24"/>
        </w:rPr>
      </w:pPr>
      <w:r w:rsidRPr="00864FA3">
        <w:rPr>
          <w:rFonts w:ascii="Times New Roman" w:hAnsi="Times New Roman"/>
          <w:sz w:val="24"/>
          <w:szCs w:val="24"/>
        </w:rPr>
        <w:t xml:space="preserve">LINDEN, Ricardo. </w:t>
      </w:r>
      <w:r w:rsidRPr="00864FA3">
        <w:rPr>
          <w:rFonts w:ascii="Times New Roman" w:hAnsi="Times New Roman"/>
          <w:b/>
          <w:i/>
          <w:sz w:val="24"/>
          <w:szCs w:val="24"/>
        </w:rPr>
        <w:t>Algoritmos Genéticos</w:t>
      </w:r>
      <w:r w:rsidRPr="00864FA3">
        <w:rPr>
          <w:rFonts w:ascii="Times New Roman" w:hAnsi="Times New Roman"/>
          <w:sz w:val="24"/>
          <w:szCs w:val="24"/>
        </w:rPr>
        <w:t xml:space="preserve">. 3. </w:t>
      </w:r>
      <w:proofErr w:type="gramStart"/>
      <w:r w:rsidRPr="00864FA3">
        <w:rPr>
          <w:rFonts w:ascii="Times New Roman" w:hAnsi="Times New Roman"/>
          <w:sz w:val="24"/>
          <w:szCs w:val="24"/>
        </w:rPr>
        <w:t>ed.</w:t>
      </w:r>
      <w:proofErr w:type="gramEnd"/>
      <w:r w:rsidRPr="00864FA3">
        <w:rPr>
          <w:rFonts w:ascii="Times New Roman" w:hAnsi="Times New Roman"/>
          <w:sz w:val="24"/>
          <w:szCs w:val="24"/>
        </w:rPr>
        <w:t xml:space="preserve"> Ciência Moderna: Rio de Janeiro, 2012.</w:t>
      </w:r>
    </w:p>
    <w:p w:rsidR="00000000" w:rsidRDefault="00766438">
      <w:pPr>
        <w:spacing w:line="360" w:lineRule="auto"/>
        <w:jc w:val="both"/>
        <w:rPr>
          <w:ins w:id="1274" w:author="Fabio" w:date="2013-11-14T16:28:00Z"/>
          <w:rFonts w:ascii="Times New Roman" w:hAnsi="Times New Roman"/>
          <w:sz w:val="24"/>
          <w:szCs w:val="24"/>
          <w:rPrChange w:id="1275" w:author="Fabio" w:date="2013-11-14T17:26:00Z">
            <w:rPr>
              <w:ins w:id="1276" w:author="Fabio" w:date="2013-11-14T16:28:00Z"/>
            </w:rPr>
          </w:rPrChange>
        </w:rPr>
        <w:pPrChange w:id="1277" w:author="Fabio" w:date="2013-11-14T17:17:00Z">
          <w:pPr>
            <w:spacing w:line="360" w:lineRule="auto"/>
          </w:pPr>
        </w:pPrChange>
      </w:pPr>
      <w:ins w:id="1278" w:author="Fabio" w:date="2013-11-14T15:57:00Z">
        <w:r w:rsidRPr="00766438">
          <w:rPr>
            <w:rFonts w:ascii="Times New Roman" w:hAnsi="Times New Roman"/>
            <w:sz w:val="24"/>
            <w:szCs w:val="24"/>
            <w:rPrChange w:id="1279" w:author="Fabio" w:date="2013-11-14T17:26:00Z">
              <w:rPr>
                <w:i/>
                <w:iCs/>
                <w:color w:val="0000FF"/>
                <w:u w:val="single"/>
              </w:rPr>
            </w:rPrChange>
          </w:rPr>
          <w:t>MANZANO, Jos</w:t>
        </w:r>
      </w:ins>
      <w:ins w:id="1280" w:author="Fabio" w:date="2013-11-14T15:58:00Z">
        <w:r w:rsidRPr="00766438">
          <w:rPr>
            <w:rFonts w:ascii="Times New Roman" w:hAnsi="Times New Roman"/>
            <w:sz w:val="24"/>
            <w:szCs w:val="24"/>
            <w:rPrChange w:id="1281" w:author="Fabio" w:date="2013-11-14T17:26:00Z">
              <w:rPr>
                <w:i/>
                <w:iCs/>
                <w:color w:val="0000FF"/>
                <w:u w:val="single"/>
              </w:rPr>
            </w:rPrChange>
          </w:rPr>
          <w:t xml:space="preserve">é Augusto N. G. e OLVEIRA, </w:t>
        </w:r>
        <w:proofErr w:type="spellStart"/>
        <w:r w:rsidRPr="00766438">
          <w:rPr>
            <w:rFonts w:ascii="Times New Roman" w:hAnsi="Times New Roman"/>
            <w:sz w:val="24"/>
            <w:szCs w:val="24"/>
            <w:rPrChange w:id="1282" w:author="Fabio" w:date="2013-11-14T17:26:00Z">
              <w:rPr>
                <w:i/>
                <w:iCs/>
                <w:color w:val="0000FF"/>
                <w:u w:val="single"/>
              </w:rPr>
            </w:rPrChange>
          </w:rPr>
          <w:t>Jayr</w:t>
        </w:r>
        <w:proofErr w:type="spellEnd"/>
        <w:r w:rsidRPr="00766438">
          <w:rPr>
            <w:rFonts w:ascii="Times New Roman" w:hAnsi="Times New Roman"/>
            <w:sz w:val="24"/>
            <w:szCs w:val="24"/>
            <w:rPrChange w:id="1283" w:author="Fabio" w:date="2013-11-14T17:26:00Z">
              <w:rPr>
                <w:i/>
                <w:iCs/>
                <w:color w:val="0000FF"/>
                <w:u w:val="single"/>
              </w:rPr>
            </w:rPrChange>
          </w:rPr>
          <w:t xml:space="preserve"> Figueiredo de</w:t>
        </w:r>
        <w:proofErr w:type="gramStart"/>
        <w:r w:rsidRPr="00766438">
          <w:rPr>
            <w:rFonts w:ascii="Times New Roman" w:hAnsi="Times New Roman"/>
            <w:sz w:val="24"/>
            <w:szCs w:val="24"/>
            <w:rPrChange w:id="1284" w:author="Fabio" w:date="2013-11-14T17:26:00Z">
              <w:rPr>
                <w:i/>
                <w:iCs/>
                <w:color w:val="0000FF"/>
                <w:u w:val="single"/>
              </w:rPr>
            </w:rPrChange>
          </w:rPr>
          <w:t>.,</w:t>
        </w:r>
        <w:proofErr w:type="gramEnd"/>
        <w:r w:rsidRPr="00766438">
          <w:rPr>
            <w:rFonts w:ascii="Times New Roman" w:hAnsi="Times New Roman"/>
            <w:sz w:val="24"/>
            <w:szCs w:val="24"/>
            <w:rPrChange w:id="1285" w:author="Fabio" w:date="2013-11-14T17:26:00Z">
              <w:rPr>
                <w:i/>
                <w:iCs/>
                <w:color w:val="0000FF"/>
                <w:u w:val="single"/>
              </w:rPr>
            </w:rPrChange>
          </w:rPr>
          <w:t xml:space="preserve"> </w:t>
        </w:r>
      </w:ins>
      <w:ins w:id="1286" w:author="Fabio" w:date="2013-11-14T15:59:00Z">
        <w:r w:rsidRPr="00766438">
          <w:rPr>
            <w:rFonts w:ascii="Times New Roman" w:hAnsi="Times New Roman"/>
            <w:b/>
            <w:i/>
            <w:sz w:val="24"/>
            <w:szCs w:val="24"/>
            <w:rPrChange w:id="1287" w:author="fsgomes" w:date="2013-11-14T20:53:00Z">
              <w:rPr>
                <w:i/>
                <w:iCs/>
                <w:color w:val="0000FF"/>
                <w:u w:val="single"/>
              </w:rPr>
            </w:rPrChange>
          </w:rPr>
          <w:t>Algoritmos – Lógica para desenvolvimento de Programação de Computadores</w:t>
        </w:r>
      </w:ins>
      <w:ins w:id="1288" w:author="Fabio" w:date="2013-11-14T16:00:00Z">
        <w:r w:rsidRPr="00766438">
          <w:rPr>
            <w:rFonts w:ascii="Times New Roman" w:hAnsi="Times New Roman"/>
            <w:sz w:val="24"/>
            <w:szCs w:val="24"/>
            <w:rPrChange w:id="1289" w:author="Fabio" w:date="2013-11-14T17:26:00Z">
              <w:rPr>
                <w:i/>
                <w:iCs/>
                <w:color w:val="0000FF"/>
                <w:u w:val="single"/>
              </w:rPr>
            </w:rPrChange>
          </w:rPr>
          <w:t xml:space="preserve">. 17ª ed. </w:t>
        </w:r>
      </w:ins>
      <w:ins w:id="1290" w:author="Fabio" w:date="2013-11-14T16:01:00Z">
        <w:r w:rsidRPr="00766438">
          <w:rPr>
            <w:rFonts w:ascii="Times New Roman" w:hAnsi="Times New Roman"/>
            <w:sz w:val="24"/>
            <w:szCs w:val="24"/>
            <w:rPrChange w:id="1291" w:author="Fabio" w:date="2013-11-14T17:26:00Z">
              <w:rPr>
                <w:i/>
                <w:iCs/>
                <w:color w:val="0000FF"/>
                <w:u w:val="single"/>
              </w:rPr>
            </w:rPrChange>
          </w:rPr>
          <w:t xml:space="preserve">Editora Érica </w:t>
        </w:r>
        <w:proofErr w:type="spellStart"/>
        <w:r w:rsidRPr="00766438">
          <w:rPr>
            <w:rFonts w:ascii="Times New Roman" w:hAnsi="Times New Roman"/>
            <w:sz w:val="24"/>
            <w:szCs w:val="24"/>
            <w:rPrChange w:id="1292" w:author="Fabio" w:date="2013-11-14T17:26:00Z">
              <w:rPr>
                <w:i/>
                <w:iCs/>
                <w:color w:val="0000FF"/>
                <w:u w:val="single"/>
              </w:rPr>
            </w:rPrChange>
          </w:rPr>
          <w:t>Ltda</w:t>
        </w:r>
        <w:proofErr w:type="spellEnd"/>
        <w:r w:rsidRPr="00766438">
          <w:rPr>
            <w:rFonts w:ascii="Times New Roman" w:hAnsi="Times New Roman"/>
            <w:sz w:val="24"/>
            <w:szCs w:val="24"/>
            <w:rPrChange w:id="1293" w:author="Fabio" w:date="2013-11-14T17:26:00Z">
              <w:rPr>
                <w:i/>
                <w:iCs/>
                <w:color w:val="0000FF"/>
                <w:u w:val="single"/>
              </w:rPr>
            </w:rPrChange>
          </w:rPr>
          <w:t xml:space="preserve">: </w:t>
        </w:r>
      </w:ins>
      <w:proofErr w:type="gramStart"/>
      <w:ins w:id="1294" w:author="Fabio" w:date="2013-11-14T16:28:00Z">
        <w:r w:rsidRPr="00766438">
          <w:rPr>
            <w:rFonts w:ascii="Times New Roman" w:hAnsi="Times New Roman"/>
            <w:sz w:val="24"/>
            <w:szCs w:val="24"/>
            <w:rPrChange w:id="1295" w:author="Fabio" w:date="2013-11-14T17:26:00Z">
              <w:rPr>
                <w:i/>
                <w:iCs/>
                <w:color w:val="0000FF"/>
                <w:u w:val="single"/>
              </w:rPr>
            </w:rPrChange>
          </w:rPr>
          <w:t>2005</w:t>
        </w:r>
        <w:proofErr w:type="gramEnd"/>
      </w:ins>
    </w:p>
    <w:p w:rsidR="002254BE" w:rsidRPr="00864FA3" w:rsidRDefault="00766438" w:rsidP="00734C9D">
      <w:pPr>
        <w:spacing w:line="360" w:lineRule="auto"/>
        <w:jc w:val="both"/>
        <w:rPr>
          <w:ins w:id="1296" w:author="Fabio" w:date="2013-11-12T20:36:00Z"/>
          <w:rFonts w:ascii="Times New Roman" w:hAnsi="Times New Roman"/>
          <w:sz w:val="24"/>
          <w:szCs w:val="24"/>
          <w:rPrChange w:id="1297" w:author="Fabio" w:date="2013-11-14T17:26:00Z">
            <w:rPr>
              <w:ins w:id="1298" w:author="Fabio" w:date="2013-11-12T20:36:00Z"/>
              <w:rFonts w:ascii="Arial" w:hAnsi="Arial" w:cs="Arial"/>
              <w:sz w:val="24"/>
              <w:szCs w:val="24"/>
            </w:rPr>
          </w:rPrChange>
        </w:rPr>
      </w:pPr>
      <w:ins w:id="1299" w:author="Fabio" w:date="2013-11-12T20:36:00Z">
        <w:del w:id="1300" w:author="fsgomes" w:date="2013-11-14T20:52:00Z">
          <w:r w:rsidRPr="00766438">
            <w:rPr>
              <w:rFonts w:ascii="Times New Roman" w:hAnsi="Times New Roman"/>
              <w:sz w:val="24"/>
              <w:szCs w:val="24"/>
              <w:rPrChange w:id="1301" w:author="Fabio" w:date="2013-11-14T17:26:00Z">
                <w:rPr>
                  <w:rFonts w:ascii="Arial" w:hAnsi="Arial" w:cs="Arial"/>
                  <w:i/>
                  <w:iCs/>
                  <w:color w:val="0000FF"/>
                  <w:sz w:val="24"/>
                  <w:szCs w:val="24"/>
                  <w:u w:val="single"/>
                </w:rPr>
              </w:rPrChange>
            </w:rPr>
            <w:tab/>
          </w:r>
        </w:del>
        <w:r w:rsidRPr="00766438">
          <w:rPr>
            <w:rFonts w:ascii="Times New Roman" w:hAnsi="Times New Roman"/>
            <w:sz w:val="24"/>
            <w:szCs w:val="24"/>
            <w:rPrChange w:id="1302" w:author="Fabio" w:date="2013-11-14T17:26:00Z">
              <w:rPr>
                <w:rFonts w:ascii="Arial" w:hAnsi="Arial" w:cs="Arial"/>
                <w:i/>
                <w:iCs/>
                <w:color w:val="0000FF"/>
                <w:sz w:val="24"/>
                <w:szCs w:val="24"/>
                <w:u w:val="single"/>
              </w:rPr>
            </w:rPrChange>
          </w:rPr>
          <w:t xml:space="preserve">PAIM, Alexandre da Silva, e GREIS, Ivone </w:t>
        </w:r>
        <w:proofErr w:type="spellStart"/>
        <w:r w:rsidRPr="00766438">
          <w:rPr>
            <w:rFonts w:ascii="Times New Roman" w:hAnsi="Times New Roman"/>
            <w:sz w:val="24"/>
            <w:szCs w:val="24"/>
            <w:rPrChange w:id="1303" w:author="Fabio" w:date="2013-11-14T17:26:00Z">
              <w:rPr>
                <w:rFonts w:ascii="Arial" w:hAnsi="Arial" w:cs="Arial"/>
                <w:i/>
                <w:iCs/>
                <w:color w:val="0000FF"/>
                <w:sz w:val="24"/>
                <w:szCs w:val="24"/>
                <w:u w:val="single"/>
              </w:rPr>
            </w:rPrChange>
          </w:rPr>
          <w:t>Chassot</w:t>
        </w:r>
        <w:proofErr w:type="spellEnd"/>
        <w:r w:rsidRPr="00766438">
          <w:rPr>
            <w:rFonts w:ascii="Times New Roman" w:hAnsi="Times New Roman"/>
            <w:i/>
            <w:sz w:val="24"/>
            <w:szCs w:val="24"/>
            <w:rPrChange w:id="1304" w:author="Fabio" w:date="2013-11-14T17:26:00Z">
              <w:rPr>
                <w:rFonts w:ascii="Arial" w:hAnsi="Arial" w:cs="Arial"/>
                <w:b/>
                <w:i/>
                <w:iCs/>
                <w:color w:val="0000FF"/>
                <w:sz w:val="24"/>
                <w:szCs w:val="24"/>
                <w:u w:val="single"/>
              </w:rPr>
            </w:rPrChange>
          </w:rPr>
          <w:t xml:space="preserve">, </w:t>
        </w:r>
        <w:r w:rsidRPr="00766438">
          <w:rPr>
            <w:rFonts w:ascii="Times New Roman" w:hAnsi="Times New Roman"/>
            <w:b/>
            <w:i/>
            <w:sz w:val="24"/>
            <w:szCs w:val="24"/>
            <w:rPrChange w:id="1305" w:author="fsgomes" w:date="2013-11-14T20:53:00Z">
              <w:rPr>
                <w:rFonts w:ascii="Arial" w:hAnsi="Arial" w:cs="Arial"/>
                <w:b/>
                <w:i/>
                <w:iCs/>
                <w:color w:val="0000FF"/>
                <w:sz w:val="24"/>
                <w:szCs w:val="24"/>
                <w:u w:val="single"/>
              </w:rPr>
            </w:rPrChange>
          </w:rPr>
          <w:t>Abordagem para Elaboração Automatizada de Tabela de Horários Acadêmicos</w:t>
        </w:r>
        <w:r w:rsidRPr="00766438">
          <w:rPr>
            <w:rFonts w:ascii="Times New Roman" w:hAnsi="Times New Roman"/>
            <w:sz w:val="24"/>
            <w:szCs w:val="24"/>
            <w:rPrChange w:id="1306" w:author="Fabio" w:date="2013-11-14T17:26:00Z">
              <w:rPr>
                <w:rFonts w:ascii="Arial" w:hAnsi="Arial" w:cs="Arial"/>
                <w:i/>
                <w:iCs/>
                <w:color w:val="0000FF"/>
                <w:sz w:val="24"/>
                <w:szCs w:val="24"/>
                <w:u w:val="single"/>
              </w:rPr>
            </w:rPrChange>
          </w:rPr>
          <w:t>, XI Seminário intermunicipal de pesquisa da Universidade Luterana do Brasil, 2008.</w:t>
        </w:r>
      </w:ins>
    </w:p>
    <w:p w:rsidR="00000000" w:rsidRDefault="00766438">
      <w:pPr>
        <w:spacing w:line="360" w:lineRule="auto"/>
        <w:jc w:val="both"/>
        <w:rPr>
          <w:rFonts w:ascii="Times New Roman" w:hAnsi="Times New Roman"/>
          <w:sz w:val="24"/>
          <w:szCs w:val="24"/>
          <w:lang w:val="en-US"/>
        </w:rPr>
        <w:pPrChange w:id="1307" w:author="Fabio" w:date="2013-11-14T17:17:00Z">
          <w:pPr>
            <w:spacing w:line="360" w:lineRule="auto"/>
          </w:pPr>
        </w:pPrChange>
      </w:pPr>
      <w:ins w:id="1308" w:author="Fabio" w:date="2013-11-12T13:02:00Z">
        <w:r w:rsidRPr="00766438">
          <w:rPr>
            <w:rFonts w:ascii="Times New Roman" w:hAnsi="Times New Roman"/>
            <w:sz w:val="24"/>
            <w:szCs w:val="24"/>
            <w:rPrChange w:id="1309" w:author="Fabio" w:date="2013-11-14T17:26:00Z">
              <w:rPr>
                <w:i/>
                <w:iCs/>
                <w:color w:val="0000FF"/>
                <w:u w:val="single"/>
              </w:rPr>
            </w:rPrChange>
          </w:rPr>
          <w:t xml:space="preserve">SALVATTI, Dirceu </w:t>
        </w:r>
      </w:ins>
      <w:ins w:id="1310" w:author="Fabio" w:date="2013-11-12T13:03:00Z">
        <w:r w:rsidRPr="00766438">
          <w:rPr>
            <w:rFonts w:ascii="Times New Roman" w:hAnsi="Times New Roman"/>
            <w:sz w:val="24"/>
            <w:szCs w:val="24"/>
            <w:rPrChange w:id="1311" w:author="Fabio" w:date="2013-11-14T17:26:00Z">
              <w:rPr>
                <w:i/>
                <w:iCs/>
                <w:color w:val="0000FF"/>
                <w:u w:val="single"/>
              </w:rPr>
            </w:rPrChange>
          </w:rPr>
          <w:t xml:space="preserve">Douglas. </w:t>
        </w:r>
      </w:ins>
      <w:proofErr w:type="gramStart"/>
      <w:ins w:id="1312" w:author="Fabio" w:date="2013-11-12T20:37:00Z">
        <w:r w:rsidRPr="00766438">
          <w:rPr>
            <w:rFonts w:ascii="Times New Roman" w:hAnsi="Times New Roman"/>
            <w:sz w:val="24"/>
            <w:szCs w:val="24"/>
            <w:rPrChange w:id="1313" w:author="Fabio" w:date="2013-11-14T17:26:00Z">
              <w:rPr>
                <w:i/>
                <w:iCs/>
                <w:color w:val="0000FF"/>
                <w:u w:val="single"/>
              </w:rPr>
            </w:rPrChange>
          </w:rPr>
          <w:t>e</w:t>
        </w:r>
        <w:proofErr w:type="gramEnd"/>
        <w:r w:rsidRPr="00766438">
          <w:rPr>
            <w:rFonts w:ascii="Times New Roman" w:hAnsi="Times New Roman"/>
            <w:sz w:val="24"/>
            <w:szCs w:val="24"/>
            <w:rPrChange w:id="1314" w:author="Fabio" w:date="2013-11-14T17:26:00Z">
              <w:rPr>
                <w:i/>
                <w:iCs/>
                <w:color w:val="0000FF"/>
                <w:u w:val="single"/>
              </w:rPr>
            </w:rPrChange>
          </w:rPr>
          <w:t xml:space="preserve"> </w:t>
        </w:r>
      </w:ins>
      <w:ins w:id="1315" w:author="Fabio" w:date="2013-11-12T13:03:00Z">
        <w:r w:rsidRPr="00766438">
          <w:rPr>
            <w:rFonts w:ascii="Times New Roman" w:hAnsi="Times New Roman"/>
            <w:sz w:val="24"/>
            <w:szCs w:val="24"/>
            <w:rPrChange w:id="1316" w:author="Fabio" w:date="2013-11-14T17:26:00Z">
              <w:rPr>
                <w:i/>
                <w:iCs/>
                <w:color w:val="0000FF"/>
                <w:u w:val="single"/>
              </w:rPr>
            </w:rPrChange>
          </w:rPr>
          <w:t xml:space="preserve">BARBOSA, </w:t>
        </w:r>
        <w:proofErr w:type="spellStart"/>
        <w:r w:rsidRPr="00766438">
          <w:rPr>
            <w:rFonts w:ascii="Times New Roman" w:hAnsi="Times New Roman"/>
            <w:sz w:val="24"/>
            <w:szCs w:val="24"/>
            <w:rPrChange w:id="1317" w:author="Fabio" w:date="2013-11-14T17:26:00Z">
              <w:rPr>
                <w:i/>
                <w:iCs/>
                <w:color w:val="0000FF"/>
                <w:u w:val="single"/>
              </w:rPr>
            </w:rPrChange>
          </w:rPr>
          <w:t>Lisbete</w:t>
        </w:r>
        <w:proofErr w:type="spellEnd"/>
        <w:r w:rsidRPr="00766438">
          <w:rPr>
            <w:rFonts w:ascii="Times New Roman" w:hAnsi="Times New Roman"/>
            <w:sz w:val="24"/>
            <w:szCs w:val="24"/>
            <w:rPrChange w:id="1318" w:author="Fabio" w:date="2013-11-14T17:26:00Z">
              <w:rPr>
                <w:i/>
                <w:iCs/>
                <w:color w:val="0000FF"/>
                <w:u w:val="single"/>
              </w:rPr>
            </w:rPrChange>
          </w:rPr>
          <w:t xml:space="preserve"> </w:t>
        </w:r>
        <w:proofErr w:type="spellStart"/>
        <w:r w:rsidRPr="00766438">
          <w:rPr>
            <w:rFonts w:ascii="Times New Roman" w:hAnsi="Times New Roman"/>
            <w:sz w:val="24"/>
            <w:szCs w:val="24"/>
            <w:rPrChange w:id="1319" w:author="Fabio" w:date="2013-11-14T17:26:00Z">
              <w:rPr>
                <w:i/>
                <w:iCs/>
                <w:color w:val="0000FF"/>
                <w:u w:val="single"/>
              </w:rPr>
            </w:rPrChange>
          </w:rPr>
          <w:t>Madsen</w:t>
        </w:r>
        <w:proofErr w:type="spellEnd"/>
        <w:r w:rsidRPr="00766438">
          <w:rPr>
            <w:rFonts w:ascii="Times New Roman" w:hAnsi="Times New Roman"/>
            <w:sz w:val="24"/>
            <w:szCs w:val="24"/>
            <w:rPrChange w:id="1320" w:author="Fabio" w:date="2013-11-14T17:26:00Z">
              <w:rPr>
                <w:i/>
                <w:iCs/>
                <w:color w:val="0000FF"/>
                <w:u w:val="single"/>
              </w:rPr>
            </w:rPrChange>
          </w:rPr>
          <w:t>.</w:t>
        </w:r>
      </w:ins>
      <w:ins w:id="1321" w:author="Fabio" w:date="2013-11-12T20:43:00Z">
        <w:r w:rsidRPr="00766438">
          <w:rPr>
            <w:rFonts w:ascii="Times New Roman" w:hAnsi="Times New Roman"/>
            <w:sz w:val="24"/>
            <w:szCs w:val="24"/>
            <w:rPrChange w:id="1322" w:author="Fabio" w:date="2013-11-14T17:26:00Z">
              <w:rPr>
                <w:i/>
                <w:iCs/>
                <w:color w:val="0000FF"/>
                <w:u w:val="single"/>
              </w:rPr>
            </w:rPrChange>
          </w:rPr>
          <w:t xml:space="preserve"> </w:t>
        </w:r>
      </w:ins>
      <w:ins w:id="1323" w:author="Fabio" w:date="2013-11-12T20:42:00Z">
        <w:r w:rsidRPr="00766438">
          <w:rPr>
            <w:rFonts w:ascii="Times New Roman" w:hAnsi="Times New Roman"/>
            <w:sz w:val="24"/>
            <w:szCs w:val="24"/>
            <w:rPrChange w:id="1324" w:author="Fabio" w:date="2013-11-14T17:26:00Z">
              <w:rPr>
                <w:i/>
                <w:iCs/>
                <w:color w:val="0000FF"/>
                <w:u w:val="single"/>
              </w:rPr>
            </w:rPrChange>
          </w:rPr>
          <w:t xml:space="preserve"> </w:t>
        </w:r>
        <w:proofErr w:type="spellStart"/>
        <w:proofErr w:type="gramStart"/>
        <w:r w:rsidRPr="00766438">
          <w:rPr>
            <w:rFonts w:ascii="Times New Roman" w:hAnsi="Times New Roman"/>
            <w:b/>
            <w:i/>
            <w:sz w:val="24"/>
            <w:szCs w:val="24"/>
            <w:lang w:val="en-US"/>
            <w:rPrChange w:id="1325" w:author="fsgomes" w:date="2013-11-14T20:52:00Z">
              <w:rPr>
                <w:b/>
                <w:i/>
                <w:iCs/>
                <w:color w:val="0000FF"/>
                <w:u w:val="single"/>
              </w:rPr>
            </w:rPrChange>
          </w:rPr>
          <w:t>Algoritmos</w:t>
        </w:r>
        <w:proofErr w:type="spellEnd"/>
        <w:r w:rsidRPr="00766438">
          <w:rPr>
            <w:rFonts w:ascii="Times New Roman" w:hAnsi="Times New Roman"/>
            <w:b/>
            <w:i/>
            <w:sz w:val="24"/>
            <w:szCs w:val="24"/>
            <w:lang w:val="en-US"/>
            <w:rPrChange w:id="1326" w:author="fsgomes" w:date="2013-11-14T20:52:00Z">
              <w:rPr>
                <w:b/>
                <w:i/>
                <w:iCs/>
                <w:color w:val="0000FF"/>
                <w:u w:val="single"/>
              </w:rPr>
            </w:rPrChange>
          </w:rPr>
          <w:t>.</w:t>
        </w:r>
      </w:ins>
      <w:proofErr w:type="gramEnd"/>
      <w:ins w:id="1327" w:author="Fabio" w:date="2013-11-12T20:43:00Z">
        <w:r w:rsidRPr="00766438">
          <w:rPr>
            <w:rFonts w:ascii="Times New Roman" w:hAnsi="Times New Roman"/>
            <w:i/>
            <w:sz w:val="24"/>
            <w:szCs w:val="24"/>
            <w:lang w:val="en-US"/>
            <w:rPrChange w:id="1328" w:author="fsgomes" w:date="2013-11-14T20:33:00Z">
              <w:rPr>
                <w:b/>
                <w:i/>
                <w:iCs/>
                <w:color w:val="0000FF"/>
                <w:u w:val="single"/>
              </w:rPr>
            </w:rPrChange>
          </w:rPr>
          <w:t xml:space="preserve"> </w:t>
        </w:r>
        <w:r w:rsidRPr="00766438">
          <w:rPr>
            <w:rFonts w:ascii="Times New Roman" w:hAnsi="Times New Roman"/>
            <w:sz w:val="24"/>
            <w:szCs w:val="24"/>
            <w:lang w:val="en-US"/>
            <w:rPrChange w:id="1329" w:author="fsgomes" w:date="2013-11-14T20:33:00Z">
              <w:rPr>
                <w:i/>
                <w:iCs/>
                <w:color w:val="0000FF"/>
                <w:u w:val="single"/>
              </w:rPr>
            </w:rPrChange>
          </w:rPr>
          <w:t>1.</w:t>
        </w:r>
      </w:ins>
      <w:ins w:id="1330" w:author="Fabio" w:date="2013-11-12T13:05:00Z">
        <w:r w:rsidRPr="00766438">
          <w:rPr>
            <w:rFonts w:ascii="Times New Roman" w:hAnsi="Times New Roman"/>
            <w:sz w:val="24"/>
            <w:szCs w:val="24"/>
            <w:lang w:val="en-US"/>
            <w:rPrChange w:id="1331" w:author="fsgomes" w:date="2013-11-14T20:33:00Z">
              <w:rPr>
                <w:i/>
                <w:iCs/>
                <w:color w:val="0000FF"/>
                <w:u w:val="single"/>
              </w:rPr>
            </w:rPrChange>
          </w:rPr>
          <w:t xml:space="preserve"> ed. </w:t>
        </w:r>
        <w:r w:rsidRPr="00766438">
          <w:rPr>
            <w:rFonts w:ascii="Times New Roman" w:hAnsi="Times New Roman"/>
            <w:sz w:val="24"/>
            <w:szCs w:val="24"/>
            <w:lang w:val="en-US"/>
            <w:rPrChange w:id="1332" w:author="Fabio" w:date="2013-11-14T17:26:00Z">
              <w:rPr>
                <w:i/>
                <w:iCs/>
                <w:color w:val="0000FF"/>
                <w:u w:val="single"/>
              </w:rPr>
            </w:rPrChange>
          </w:rPr>
          <w:t xml:space="preserve">Pearson </w:t>
        </w:r>
        <w:proofErr w:type="spellStart"/>
        <w:r w:rsidRPr="00766438">
          <w:rPr>
            <w:rFonts w:ascii="Times New Roman" w:hAnsi="Times New Roman"/>
            <w:sz w:val="24"/>
            <w:szCs w:val="24"/>
            <w:lang w:val="en-US"/>
            <w:rPrChange w:id="1333" w:author="Fabio" w:date="2013-11-14T17:26:00Z">
              <w:rPr>
                <w:i/>
                <w:iCs/>
                <w:color w:val="0000FF"/>
                <w:u w:val="single"/>
              </w:rPr>
            </w:rPrChange>
          </w:rPr>
          <w:t>Makron</w:t>
        </w:r>
        <w:proofErr w:type="spellEnd"/>
        <w:r w:rsidRPr="00766438">
          <w:rPr>
            <w:rFonts w:ascii="Times New Roman" w:hAnsi="Times New Roman"/>
            <w:sz w:val="24"/>
            <w:szCs w:val="24"/>
            <w:lang w:val="en-US"/>
            <w:rPrChange w:id="1334" w:author="Fabio" w:date="2013-11-14T17:26:00Z">
              <w:rPr>
                <w:i/>
                <w:iCs/>
                <w:color w:val="0000FF"/>
                <w:u w:val="single"/>
              </w:rPr>
            </w:rPrChange>
          </w:rPr>
          <w:t xml:space="preserve"> Books: São Paulo, 1998.</w:t>
        </w:r>
      </w:ins>
    </w:p>
    <w:p w:rsidR="002254BE" w:rsidRPr="00864FA3" w:rsidRDefault="002254BE" w:rsidP="00734C9D">
      <w:pPr>
        <w:spacing w:line="360" w:lineRule="auto"/>
        <w:jc w:val="both"/>
        <w:rPr>
          <w:rFonts w:ascii="Times New Roman" w:hAnsi="Times New Roman"/>
          <w:sz w:val="24"/>
          <w:szCs w:val="24"/>
          <w:lang w:val="en-US"/>
        </w:rPr>
      </w:pPr>
    </w:p>
    <w:p w:rsidR="00000000" w:rsidRDefault="00FD574B">
      <w:pPr>
        <w:spacing w:line="360" w:lineRule="auto"/>
        <w:jc w:val="both"/>
        <w:rPr>
          <w:ins w:id="1335" w:author="Fabio" w:date="2013-11-12T20:49:00Z"/>
          <w:rFonts w:ascii="Times New Roman" w:hAnsi="Times New Roman"/>
          <w:sz w:val="24"/>
          <w:szCs w:val="24"/>
          <w:lang w:val="en-US"/>
          <w:rPrChange w:id="1336" w:author="Fabio" w:date="2013-11-14T17:26:00Z">
            <w:rPr>
              <w:ins w:id="1337" w:author="Fabio" w:date="2013-11-12T20:49:00Z"/>
            </w:rPr>
          </w:rPrChange>
        </w:rPr>
        <w:pPrChange w:id="1338" w:author="Fabio" w:date="2013-11-14T17:17:00Z">
          <w:pPr>
            <w:spacing w:line="360" w:lineRule="auto"/>
          </w:pPr>
        </w:pPrChange>
      </w:pPr>
    </w:p>
    <w:p w:rsidR="00000000" w:rsidRDefault="00766438">
      <w:pPr>
        <w:pStyle w:val="Ttulo1"/>
        <w:spacing w:line="360" w:lineRule="auto"/>
        <w:rPr>
          <w:ins w:id="1339" w:author="fsgomes" w:date="2013-11-14T20:44:00Z"/>
          <w:rFonts w:ascii="Times New Roman" w:hAnsi="Times New Roman"/>
          <w:sz w:val="24"/>
          <w:szCs w:val="24"/>
          <w:lang w:val="en-US"/>
        </w:rPr>
        <w:pPrChange w:id="1340" w:author="fsgomes" w:date="2013-11-14T20:44:00Z">
          <w:pPr>
            <w:spacing w:line="360" w:lineRule="auto"/>
            <w:jc w:val="both"/>
          </w:pPr>
        </w:pPrChange>
      </w:pPr>
      <w:ins w:id="1341" w:author="Fabio" w:date="2013-11-14T15:57:00Z">
        <w:r w:rsidRPr="00766438">
          <w:rPr>
            <w:rFonts w:ascii="Times New Roman" w:hAnsi="Times New Roman"/>
            <w:color w:val="auto"/>
            <w:sz w:val="24"/>
            <w:szCs w:val="24"/>
            <w:lang w:val="en-US"/>
            <w:rPrChange w:id="1342" w:author="Fabio" w:date="2013-11-14T17:59:00Z">
              <w:rPr>
                <w:rFonts w:ascii="Arial" w:hAnsi="Arial" w:cs="Arial"/>
                <w:b/>
                <w:i/>
                <w:iCs/>
                <w:color w:val="0000FF"/>
                <w:sz w:val="24"/>
                <w:szCs w:val="24"/>
                <w:u w:val="single"/>
              </w:rPr>
            </w:rPrChange>
          </w:rPr>
          <w:br w:type="page"/>
        </w:r>
      </w:ins>
      <w:bookmarkStart w:id="1343" w:name="_Toc373452669"/>
      <w:bookmarkStart w:id="1344" w:name="_Toc374912072"/>
      <w:ins w:id="1345" w:author="Fabio" w:date="2013-11-12T20:49:00Z">
        <w:r w:rsidRPr="00766438">
          <w:rPr>
            <w:rFonts w:ascii="Times New Roman" w:hAnsi="Times New Roman"/>
            <w:color w:val="auto"/>
            <w:sz w:val="24"/>
            <w:szCs w:val="24"/>
            <w:lang w:val="en-US"/>
            <w:rPrChange w:id="1346" w:author="fsgomes" w:date="2013-11-14T20:44:00Z">
              <w:rPr>
                <w:rFonts w:ascii="Times New Roman" w:hAnsi="Times New Roman"/>
                <w:i/>
                <w:iCs/>
                <w:color w:val="0000FF"/>
                <w:sz w:val="24"/>
                <w:szCs w:val="24"/>
                <w:u w:val="single"/>
              </w:rPr>
            </w:rPrChange>
          </w:rPr>
          <w:lastRenderedPageBreak/>
          <w:t>REFERÊNCIAS WEBGRÁFICAS</w:t>
        </w:r>
      </w:ins>
      <w:bookmarkEnd w:id="1343"/>
      <w:bookmarkEnd w:id="1344"/>
    </w:p>
    <w:p w:rsidR="00000000" w:rsidRDefault="00FD574B">
      <w:pPr>
        <w:spacing w:line="360" w:lineRule="auto"/>
        <w:rPr>
          <w:ins w:id="1347" w:author="Fabio" w:date="2013-11-12T20:49:00Z"/>
          <w:del w:id="1348" w:author="Larissa" w:date="2013-11-20T19:06:00Z"/>
          <w:rFonts w:ascii="Times New Roman" w:hAnsi="Times New Roman"/>
          <w:sz w:val="24"/>
          <w:szCs w:val="24"/>
          <w:lang w:val="en-US"/>
          <w:rPrChange w:id="1349" w:author="fsgomes" w:date="2013-11-14T20:44:00Z">
            <w:rPr>
              <w:ins w:id="1350" w:author="Fabio" w:date="2013-11-12T20:49:00Z"/>
              <w:del w:id="1351" w:author="Larissa" w:date="2013-11-20T19:06:00Z"/>
              <w:rFonts w:ascii="Arial" w:hAnsi="Arial" w:cs="Arial"/>
              <w:sz w:val="24"/>
              <w:szCs w:val="24"/>
            </w:rPr>
          </w:rPrChange>
        </w:rPr>
        <w:pPrChange w:id="1352" w:author="fsgomes" w:date="2013-11-14T20:44:00Z">
          <w:pPr>
            <w:spacing w:line="360" w:lineRule="auto"/>
            <w:jc w:val="both"/>
          </w:pPr>
        </w:pPrChange>
      </w:pPr>
    </w:p>
    <w:p w:rsidR="00FC5805" w:rsidRPr="00F353FB" w:rsidDel="009B4C2A" w:rsidRDefault="00766438" w:rsidP="00734C9D">
      <w:pPr>
        <w:spacing w:line="360" w:lineRule="auto"/>
        <w:jc w:val="both"/>
        <w:rPr>
          <w:ins w:id="1353" w:author="Fabio" w:date="2013-11-12T20:49:00Z"/>
          <w:del w:id="1354" w:author="Larissa" w:date="2013-11-20T19:06:00Z"/>
          <w:rFonts w:ascii="Times New Roman" w:hAnsi="Times New Roman"/>
          <w:sz w:val="24"/>
          <w:szCs w:val="24"/>
          <w:lang w:val="en-US"/>
          <w:rPrChange w:id="1355" w:author="Fabio" w:date="2013-11-14T17:26:00Z">
            <w:rPr>
              <w:ins w:id="1356" w:author="Fabio" w:date="2013-11-12T20:49:00Z"/>
              <w:del w:id="1357" w:author="Larissa" w:date="2013-11-20T19:06:00Z"/>
              <w:rFonts w:ascii="Arial" w:hAnsi="Arial" w:cs="Arial"/>
              <w:sz w:val="24"/>
              <w:szCs w:val="24"/>
            </w:rPr>
          </w:rPrChange>
        </w:rPr>
      </w:pPr>
      <w:ins w:id="1358" w:author="Fabio" w:date="2013-11-12T20:49:00Z">
        <w:del w:id="1359" w:author="Larissa" w:date="2013-11-20T19:06:00Z">
          <w:r w:rsidRPr="00766438">
            <w:rPr>
              <w:rFonts w:ascii="Times New Roman" w:hAnsi="Times New Roman"/>
              <w:sz w:val="24"/>
              <w:szCs w:val="24"/>
              <w:lang w:val="en-US"/>
              <w:rPrChange w:id="1360" w:author="Fabio" w:date="2013-11-14T17:26:00Z">
                <w:rPr>
                  <w:rFonts w:ascii="Arial" w:hAnsi="Arial" w:cs="Arial"/>
                  <w:i/>
                  <w:iCs/>
                  <w:color w:val="0000FF"/>
                  <w:sz w:val="24"/>
                  <w:szCs w:val="24"/>
                  <w:u w:val="single"/>
                </w:rPr>
              </w:rPrChange>
            </w:rPr>
            <w:tab/>
            <w:delText>Acessado em 10 de agosto de 2013</w:delText>
          </w:r>
        </w:del>
      </w:ins>
    </w:p>
    <w:p w:rsidR="00FC5805" w:rsidRPr="00F353FB" w:rsidRDefault="00766438" w:rsidP="00734C9D">
      <w:pPr>
        <w:spacing w:line="360" w:lineRule="auto"/>
        <w:jc w:val="both"/>
        <w:rPr>
          <w:ins w:id="1361" w:author="Fabio" w:date="2013-11-12T20:49:00Z"/>
          <w:rFonts w:ascii="Times New Roman" w:hAnsi="Times New Roman"/>
          <w:sz w:val="24"/>
          <w:szCs w:val="24"/>
          <w:lang w:val="en-US"/>
          <w:rPrChange w:id="1362" w:author="Larissa" w:date="2013-11-20T19:05:00Z">
            <w:rPr>
              <w:ins w:id="1363" w:author="Fabio" w:date="2013-11-12T20:49:00Z"/>
              <w:rFonts w:ascii="Arial" w:hAnsi="Arial" w:cs="Arial"/>
              <w:sz w:val="24"/>
              <w:szCs w:val="24"/>
            </w:rPr>
          </w:rPrChange>
        </w:rPr>
      </w:pPr>
      <w:ins w:id="1364" w:author="Fabio" w:date="2013-11-12T20:49:00Z">
        <w:r w:rsidRPr="00766438">
          <w:rPr>
            <w:rFonts w:ascii="Times New Roman" w:hAnsi="Times New Roman"/>
            <w:sz w:val="24"/>
            <w:szCs w:val="24"/>
            <w:lang w:val="en-US"/>
            <w:rPrChange w:id="1365" w:author="Larissa" w:date="2013-11-20T19:05:00Z">
              <w:rPr>
                <w:rFonts w:ascii="Arial" w:hAnsi="Arial" w:cs="Arial"/>
                <w:i/>
                <w:iCs/>
                <w:color w:val="0000FF"/>
                <w:sz w:val="24"/>
                <w:szCs w:val="24"/>
                <w:u w:val="single"/>
              </w:rPr>
            </w:rPrChange>
          </w:rPr>
          <w:tab/>
        </w:r>
        <w:del w:id="1366" w:author="Larissa" w:date="2013-11-20T18:45:00Z">
          <w:r w:rsidRPr="00766438">
            <w:rPr>
              <w:rFonts w:ascii="Times New Roman" w:hAnsi="Times New Roman"/>
              <w:sz w:val="24"/>
              <w:szCs w:val="24"/>
              <w:lang w:val="en-US"/>
              <w:rPrChange w:id="1367" w:author="Larissa" w:date="2013-11-20T19:05:00Z">
                <w:rPr>
                  <w:rFonts w:ascii="Arial" w:hAnsi="Arial" w:cs="Arial"/>
                  <w:i/>
                  <w:iCs/>
                  <w:color w:val="0000FF"/>
                  <w:sz w:val="24"/>
                  <w:szCs w:val="24"/>
                  <w:u w:val="single"/>
                </w:rPr>
              </w:rPrChange>
            </w:rPr>
            <w:delText>http://timescool.lotimiza.com/</w:delText>
          </w:r>
        </w:del>
      </w:ins>
    </w:p>
    <w:p w:rsidR="002254BE" w:rsidRPr="00864FA3" w:rsidRDefault="00766438" w:rsidP="00734C9D">
      <w:pPr>
        <w:spacing w:line="360" w:lineRule="auto"/>
        <w:jc w:val="both"/>
        <w:rPr>
          <w:ins w:id="1368" w:author="Larissa" w:date="2013-11-20T18:56:00Z"/>
          <w:rFonts w:ascii="Times New Roman" w:hAnsi="Times New Roman"/>
          <w:sz w:val="24"/>
          <w:szCs w:val="24"/>
          <w:shd w:val="clear" w:color="auto" w:fill="FFFFFF"/>
          <w:rPrChange w:id="1369" w:author="Larissa" w:date="2013-11-20T19:05:00Z">
            <w:rPr>
              <w:ins w:id="1370" w:author="Larissa" w:date="2013-11-20T18:56:00Z"/>
              <w:rFonts w:ascii="Tahoma" w:hAnsi="Tahoma" w:cs="Tahoma"/>
              <w:color w:val="333333"/>
              <w:sz w:val="17"/>
              <w:szCs w:val="17"/>
              <w:shd w:val="clear" w:color="auto" w:fill="FFFFFF"/>
            </w:rPr>
          </w:rPrChange>
        </w:rPr>
      </w:pPr>
      <w:proofErr w:type="gramStart"/>
      <w:ins w:id="1371" w:author="Larissa" w:date="2013-11-20T18:58:00Z">
        <w:r w:rsidRPr="00766438">
          <w:rPr>
            <w:rFonts w:ascii="Times New Roman" w:hAnsi="Times New Roman"/>
            <w:b/>
            <w:sz w:val="24"/>
            <w:szCs w:val="24"/>
            <w:shd w:val="clear" w:color="auto" w:fill="FFFFFF"/>
            <w:lang w:val="en-US"/>
            <w:rPrChange w:id="1372" w:author="Toninho" w:date="2013-11-23T13:09:00Z">
              <w:rPr>
                <w:rFonts w:ascii="Tahoma" w:hAnsi="Tahoma" w:cs="Tahoma"/>
                <w:color w:val="333333"/>
                <w:sz w:val="17"/>
                <w:szCs w:val="17"/>
                <w:u w:val="single"/>
                <w:shd w:val="clear" w:color="auto" w:fill="FFFFFF"/>
              </w:rPr>
            </w:rPrChange>
          </w:rPr>
          <w:t>CONSULTANTS</w:t>
        </w:r>
      </w:ins>
      <w:ins w:id="1373" w:author="Larissa" w:date="2013-11-20T18:56:00Z">
        <w:r w:rsidRPr="00766438">
          <w:rPr>
            <w:rFonts w:ascii="Times New Roman" w:hAnsi="Times New Roman"/>
            <w:sz w:val="24"/>
            <w:szCs w:val="24"/>
            <w:shd w:val="clear" w:color="auto" w:fill="FFFFFF"/>
            <w:lang w:val="en-US"/>
            <w:rPrChange w:id="1374" w:author="Toninho" w:date="2013-11-23T13:09:00Z">
              <w:rPr>
                <w:rFonts w:ascii="Tahoma" w:hAnsi="Tahoma" w:cs="Tahoma"/>
                <w:color w:val="333333"/>
                <w:sz w:val="17"/>
                <w:szCs w:val="17"/>
                <w:u w:val="single"/>
                <w:shd w:val="clear" w:color="auto" w:fill="FFFFFF"/>
              </w:rPr>
            </w:rPrChange>
          </w:rPr>
          <w:t>,</w:t>
        </w:r>
      </w:ins>
      <w:ins w:id="1375" w:author="Larissa" w:date="2013-11-20T19:05:00Z">
        <w:r w:rsidR="002254BE" w:rsidRPr="00864FA3">
          <w:rPr>
            <w:rFonts w:ascii="Times New Roman" w:hAnsi="Times New Roman"/>
            <w:sz w:val="24"/>
            <w:szCs w:val="24"/>
            <w:shd w:val="clear" w:color="auto" w:fill="FFFFFF"/>
            <w:lang w:val="en-US"/>
          </w:rPr>
          <w:t xml:space="preserve"> </w:t>
        </w:r>
      </w:ins>
      <w:proofErr w:type="spellStart"/>
      <w:ins w:id="1376" w:author="Larissa" w:date="2013-11-20T18:58:00Z">
        <w:r w:rsidRPr="00766438">
          <w:rPr>
            <w:rFonts w:ascii="Times New Roman" w:hAnsi="Times New Roman"/>
            <w:sz w:val="24"/>
            <w:szCs w:val="24"/>
            <w:shd w:val="clear" w:color="auto" w:fill="FFFFFF"/>
            <w:lang w:val="en-US"/>
            <w:rPrChange w:id="1377" w:author="Toninho" w:date="2013-11-23T13:09:00Z">
              <w:rPr>
                <w:rFonts w:ascii="Tahoma" w:hAnsi="Tahoma" w:cs="Tahoma"/>
                <w:color w:val="333333"/>
                <w:sz w:val="17"/>
                <w:szCs w:val="17"/>
                <w:u w:val="single"/>
                <w:shd w:val="clear" w:color="auto" w:fill="FFFFFF"/>
              </w:rPr>
            </w:rPrChange>
          </w:rPr>
          <w:t>aSc</w:t>
        </w:r>
        <w:proofErr w:type="spellEnd"/>
        <w:r w:rsidRPr="00766438">
          <w:rPr>
            <w:rFonts w:ascii="Times New Roman" w:hAnsi="Times New Roman"/>
            <w:sz w:val="24"/>
            <w:szCs w:val="24"/>
            <w:shd w:val="clear" w:color="auto" w:fill="FFFFFF"/>
            <w:lang w:val="en-US"/>
            <w:rPrChange w:id="1378" w:author="Toninho" w:date="2013-11-23T13:09:00Z">
              <w:rPr>
                <w:rFonts w:ascii="Tahoma" w:hAnsi="Tahoma" w:cs="Tahoma"/>
                <w:color w:val="333333"/>
                <w:sz w:val="17"/>
                <w:szCs w:val="17"/>
                <w:u w:val="single"/>
                <w:shd w:val="clear" w:color="auto" w:fill="FFFFFF"/>
              </w:rPr>
            </w:rPrChange>
          </w:rPr>
          <w:t xml:space="preserve"> Applied Software</w:t>
        </w:r>
      </w:ins>
      <w:ins w:id="1379" w:author="Larissa" w:date="2013-11-20T18:56:00Z">
        <w:r w:rsidR="002254BE" w:rsidRPr="00864FA3">
          <w:rPr>
            <w:rFonts w:ascii="Times New Roman" w:hAnsi="Times New Roman"/>
            <w:sz w:val="24"/>
            <w:szCs w:val="24"/>
            <w:shd w:val="clear" w:color="auto" w:fill="FFFFFF"/>
            <w:lang w:val="en-US"/>
          </w:rPr>
          <w:t>.</w:t>
        </w:r>
      </w:ins>
      <w:proofErr w:type="gramEnd"/>
      <w:ins w:id="1380" w:author="Larissa" w:date="2013-11-20T19:06:00Z">
        <w:r w:rsidR="002254BE" w:rsidRPr="00864FA3">
          <w:rPr>
            <w:rFonts w:ascii="Times New Roman" w:hAnsi="Times New Roman"/>
            <w:sz w:val="24"/>
            <w:szCs w:val="24"/>
            <w:shd w:val="clear" w:color="auto" w:fill="FFFFFF"/>
            <w:lang w:val="en-US"/>
          </w:rPr>
          <w:t xml:space="preserve"> </w:t>
        </w:r>
      </w:ins>
      <w:proofErr w:type="spellStart"/>
      <w:proofErr w:type="gramStart"/>
      <w:ins w:id="1381" w:author="Larissa" w:date="2013-11-20T18:59:00Z">
        <w:r w:rsidRPr="00766438">
          <w:rPr>
            <w:rFonts w:ascii="Times New Roman" w:hAnsi="Times New Roman"/>
            <w:sz w:val="24"/>
            <w:szCs w:val="24"/>
            <w:shd w:val="clear" w:color="auto" w:fill="FFFFFF"/>
            <w:lang w:val="en-US"/>
            <w:rPrChange w:id="1382" w:author="Toninho" w:date="2013-11-23T13:09:00Z">
              <w:rPr>
                <w:rFonts w:ascii="Tahoma" w:hAnsi="Tahoma" w:cs="Tahoma"/>
                <w:color w:val="333333"/>
                <w:sz w:val="17"/>
                <w:szCs w:val="17"/>
                <w:u w:val="single"/>
                <w:shd w:val="clear" w:color="auto" w:fill="FFFFFF"/>
              </w:rPr>
            </w:rPrChange>
          </w:rPr>
          <w:t>aScTimeTables</w:t>
        </w:r>
      </w:ins>
      <w:proofErr w:type="spellEnd"/>
      <w:proofErr w:type="gramEnd"/>
      <w:ins w:id="1383" w:author="Larissa" w:date="2013-11-20T18:56:00Z">
        <w:r w:rsidRPr="00766438">
          <w:rPr>
            <w:rFonts w:ascii="Times New Roman" w:hAnsi="Times New Roman"/>
            <w:sz w:val="24"/>
            <w:szCs w:val="24"/>
            <w:shd w:val="clear" w:color="auto" w:fill="FFFFFF"/>
            <w:lang w:val="en-US"/>
            <w:rPrChange w:id="1384" w:author="Toninho" w:date="2013-11-23T13:09:00Z">
              <w:rPr>
                <w:rFonts w:ascii="Tahoma" w:hAnsi="Tahoma" w:cs="Tahoma"/>
                <w:color w:val="333333"/>
                <w:sz w:val="17"/>
                <w:szCs w:val="17"/>
                <w:u w:val="single"/>
                <w:shd w:val="clear" w:color="auto" w:fill="FFFFFF"/>
              </w:rPr>
            </w:rPrChange>
          </w:rPr>
          <w:t xml:space="preserve">. </w:t>
        </w:r>
        <w:r w:rsidRPr="00766438">
          <w:rPr>
            <w:rFonts w:ascii="Times New Roman" w:hAnsi="Times New Roman"/>
            <w:sz w:val="24"/>
            <w:szCs w:val="24"/>
            <w:shd w:val="clear" w:color="auto" w:fill="FFFFFF"/>
            <w:rPrChange w:id="1385" w:author="Larissa" w:date="2013-11-20T19:06:00Z">
              <w:rPr>
                <w:rFonts w:ascii="Tahoma" w:hAnsi="Tahoma" w:cs="Tahoma"/>
                <w:color w:val="333333"/>
                <w:sz w:val="17"/>
                <w:szCs w:val="17"/>
                <w:u w:val="single"/>
                <w:shd w:val="clear" w:color="auto" w:fill="FFFFFF"/>
              </w:rPr>
            </w:rPrChange>
          </w:rPr>
          <w:t>2012.</w:t>
        </w:r>
      </w:ins>
      <w:r w:rsidR="002254BE" w:rsidRPr="00864FA3">
        <w:rPr>
          <w:rFonts w:ascii="Times New Roman" w:hAnsi="Times New Roman"/>
          <w:sz w:val="24"/>
          <w:szCs w:val="24"/>
          <w:shd w:val="clear" w:color="auto" w:fill="FFFFFF"/>
        </w:rPr>
        <w:t xml:space="preserve"> </w:t>
      </w:r>
      <w:ins w:id="1386" w:author="Larissa" w:date="2013-11-20T18:56:00Z">
        <w:r w:rsidRPr="00766438">
          <w:rPr>
            <w:rFonts w:ascii="Times New Roman" w:hAnsi="Times New Roman"/>
            <w:sz w:val="24"/>
            <w:szCs w:val="24"/>
            <w:shd w:val="clear" w:color="auto" w:fill="FFFFFF"/>
            <w:rPrChange w:id="1387" w:author="Larissa" w:date="2013-11-20T19:05:00Z">
              <w:rPr>
                <w:rFonts w:ascii="Tahoma" w:hAnsi="Tahoma" w:cs="Tahoma"/>
                <w:color w:val="333333"/>
                <w:sz w:val="17"/>
                <w:szCs w:val="17"/>
                <w:u w:val="single"/>
                <w:shd w:val="clear" w:color="auto" w:fill="FFFFFF"/>
              </w:rPr>
            </w:rPrChange>
          </w:rPr>
          <w:t>&lt;</w:t>
        </w:r>
      </w:ins>
      <w:ins w:id="1388" w:author="Larissa" w:date="2013-11-20T18:59:00Z">
        <w:r w:rsidR="002254BE" w:rsidRPr="00864FA3">
          <w:rPr>
            <w:rFonts w:ascii="Times New Roman" w:hAnsi="Times New Roman"/>
            <w:sz w:val="24"/>
            <w:szCs w:val="24"/>
          </w:rPr>
          <w:t>http://www.asctimetables.com/</w:t>
        </w:r>
      </w:ins>
      <w:ins w:id="1389" w:author="Larissa" w:date="2013-11-20T18:56:00Z">
        <w:r w:rsidRPr="00766438">
          <w:rPr>
            <w:rFonts w:ascii="Times New Roman" w:hAnsi="Times New Roman"/>
            <w:sz w:val="24"/>
            <w:szCs w:val="24"/>
            <w:shd w:val="clear" w:color="auto" w:fill="FFFFFF"/>
            <w:rPrChange w:id="1390" w:author="Larissa" w:date="2013-11-20T19:05:00Z">
              <w:rPr>
                <w:rFonts w:ascii="Tahoma" w:hAnsi="Tahoma" w:cs="Tahoma"/>
                <w:color w:val="333333"/>
                <w:sz w:val="17"/>
                <w:szCs w:val="17"/>
                <w:u w:val="single"/>
                <w:shd w:val="clear" w:color="auto" w:fill="FFFFFF"/>
              </w:rPr>
            </w:rPrChange>
          </w:rPr>
          <w:t xml:space="preserve">&gt;. Acesso em </w:t>
        </w:r>
      </w:ins>
      <w:ins w:id="1391" w:author="Larissa" w:date="2013-11-20T19:00:00Z">
        <w:r w:rsidRPr="00766438">
          <w:rPr>
            <w:rFonts w:ascii="Times New Roman" w:hAnsi="Times New Roman"/>
            <w:sz w:val="24"/>
            <w:szCs w:val="24"/>
            <w:shd w:val="clear" w:color="auto" w:fill="FFFFFF"/>
            <w:rPrChange w:id="1392" w:author="Larissa" w:date="2013-11-20T19:05:00Z">
              <w:rPr>
                <w:rFonts w:ascii="Tahoma" w:hAnsi="Tahoma" w:cs="Tahoma"/>
                <w:color w:val="333333"/>
                <w:sz w:val="17"/>
                <w:szCs w:val="17"/>
                <w:u w:val="single"/>
                <w:shd w:val="clear" w:color="auto" w:fill="FFFFFF"/>
              </w:rPr>
            </w:rPrChange>
          </w:rPr>
          <w:t>10 ago</w:t>
        </w:r>
      </w:ins>
      <w:ins w:id="1393" w:author="Larissa" w:date="2013-11-20T18:56:00Z">
        <w:r w:rsidRPr="00766438">
          <w:rPr>
            <w:rFonts w:ascii="Times New Roman" w:hAnsi="Times New Roman"/>
            <w:sz w:val="24"/>
            <w:szCs w:val="24"/>
            <w:shd w:val="clear" w:color="auto" w:fill="FFFFFF"/>
            <w:rPrChange w:id="1394" w:author="Larissa" w:date="2013-11-20T19:05:00Z">
              <w:rPr>
                <w:rFonts w:ascii="Tahoma" w:hAnsi="Tahoma" w:cs="Tahoma"/>
                <w:color w:val="333333"/>
                <w:sz w:val="17"/>
                <w:szCs w:val="17"/>
                <w:u w:val="single"/>
                <w:shd w:val="clear" w:color="auto" w:fill="FFFFFF"/>
              </w:rPr>
            </w:rPrChange>
          </w:rPr>
          <w:t>. 2013</w:t>
        </w:r>
      </w:ins>
    </w:p>
    <w:p w:rsidR="002254BE" w:rsidRPr="00864FA3" w:rsidRDefault="002254BE" w:rsidP="00734C9D">
      <w:pPr>
        <w:spacing w:line="360" w:lineRule="auto"/>
        <w:jc w:val="both"/>
        <w:rPr>
          <w:rFonts w:ascii="Times New Roman" w:hAnsi="Times New Roman"/>
          <w:sz w:val="24"/>
          <w:szCs w:val="24"/>
        </w:rPr>
      </w:pPr>
      <w:ins w:id="1395" w:author="Larissa" w:date="2013-11-20T19:04:00Z">
        <w:r w:rsidRPr="00864FA3">
          <w:rPr>
            <w:rFonts w:ascii="Times New Roman" w:hAnsi="Times New Roman"/>
            <w:b/>
            <w:sz w:val="24"/>
            <w:szCs w:val="24"/>
          </w:rPr>
          <w:t>CRONOS</w:t>
        </w:r>
        <w:r w:rsidRPr="00864FA3">
          <w:rPr>
            <w:rFonts w:ascii="Times New Roman" w:hAnsi="Times New Roman"/>
            <w:sz w:val="24"/>
            <w:szCs w:val="24"/>
          </w:rPr>
          <w:t>, sistema. Cronos Horários Escolares. 2012.</w:t>
        </w:r>
      </w:ins>
      <w:r w:rsidRPr="00864FA3">
        <w:rPr>
          <w:rFonts w:ascii="Times New Roman" w:hAnsi="Times New Roman"/>
          <w:sz w:val="24"/>
          <w:szCs w:val="24"/>
        </w:rPr>
        <w:t xml:space="preserve"> </w:t>
      </w:r>
      <w:ins w:id="1396" w:author="Larissa" w:date="2013-11-20T19:04:00Z">
        <w:r w:rsidRPr="00864FA3">
          <w:rPr>
            <w:rFonts w:ascii="Times New Roman" w:hAnsi="Times New Roman"/>
            <w:sz w:val="24"/>
            <w:szCs w:val="24"/>
          </w:rPr>
          <w:t>&lt;</w:t>
        </w:r>
        <w:r w:rsidR="00766438" w:rsidRPr="00864FA3">
          <w:rPr>
            <w:rFonts w:ascii="Times New Roman" w:hAnsi="Times New Roman"/>
            <w:sz w:val="24"/>
            <w:szCs w:val="24"/>
          </w:rPr>
          <w:fldChar w:fldCharType="begin"/>
        </w:r>
        <w:r w:rsidRPr="00864FA3">
          <w:rPr>
            <w:rFonts w:ascii="Times New Roman" w:hAnsi="Times New Roman"/>
            <w:sz w:val="24"/>
            <w:szCs w:val="24"/>
          </w:rPr>
          <w:instrText xml:space="preserve"> HYPERLINK "http://www.sistemacronos.com.br/" </w:instrText>
        </w:r>
        <w:r w:rsidR="00766438" w:rsidRPr="00766438">
          <w:rPr>
            <w:rFonts w:ascii="Times New Roman" w:hAnsi="Times New Roman"/>
            <w:sz w:val="24"/>
            <w:szCs w:val="24"/>
            <w:rPrChange w:id="1397" w:author="Larissa" w:date="2013-11-20T19:05:00Z">
              <w:rPr>
                <w:rFonts w:ascii="Times New Roman" w:hAnsi="Times New Roman"/>
                <w:sz w:val="24"/>
                <w:szCs w:val="24"/>
              </w:rPr>
            </w:rPrChange>
          </w:rPr>
          <w:fldChar w:fldCharType="separate"/>
        </w:r>
        <w:r w:rsidR="00766438" w:rsidRPr="00766438">
          <w:rPr>
            <w:rStyle w:val="Hyperlink"/>
            <w:rFonts w:ascii="Times New Roman" w:hAnsi="Times New Roman"/>
            <w:color w:val="auto"/>
            <w:sz w:val="24"/>
            <w:szCs w:val="24"/>
            <w:u w:val="none"/>
            <w:rPrChange w:id="1398" w:author="Larissa" w:date="2013-11-20T19:05:00Z">
              <w:rPr>
                <w:rStyle w:val="Hyperlink"/>
                <w:rFonts w:ascii="Times New Roman" w:hAnsi="Times New Roman"/>
                <w:sz w:val="24"/>
                <w:szCs w:val="24"/>
              </w:rPr>
            </w:rPrChange>
          </w:rPr>
          <w:t>http://www.sistemacronos.com.br/</w:t>
        </w:r>
        <w:r w:rsidR="00766438" w:rsidRPr="00864FA3">
          <w:rPr>
            <w:rFonts w:ascii="Times New Roman" w:hAnsi="Times New Roman"/>
            <w:sz w:val="24"/>
            <w:szCs w:val="24"/>
          </w:rPr>
          <w:fldChar w:fldCharType="end"/>
        </w:r>
        <w:r w:rsidRPr="00864FA3">
          <w:rPr>
            <w:rFonts w:ascii="Times New Roman" w:hAnsi="Times New Roman"/>
            <w:sz w:val="24"/>
            <w:szCs w:val="24"/>
          </w:rPr>
          <w:t>&gt;. Acesso em: 10 ago. 2013</w:t>
        </w:r>
      </w:ins>
    </w:p>
    <w:p w:rsidR="002254BE" w:rsidRPr="00864FA3" w:rsidRDefault="00766438" w:rsidP="00734C9D">
      <w:pPr>
        <w:spacing w:line="360" w:lineRule="auto"/>
        <w:jc w:val="both"/>
        <w:rPr>
          <w:ins w:id="1399" w:author="Larissa" w:date="2013-11-20T18:56:00Z"/>
          <w:rFonts w:ascii="Times New Roman" w:hAnsi="Times New Roman"/>
          <w:sz w:val="24"/>
          <w:szCs w:val="24"/>
          <w:shd w:val="clear" w:color="auto" w:fill="FFFFFF"/>
          <w:rPrChange w:id="1400" w:author="Larissa" w:date="2013-11-20T19:05:00Z">
            <w:rPr>
              <w:ins w:id="1401" w:author="Larissa" w:date="2013-11-20T18:56:00Z"/>
              <w:rFonts w:ascii="Tahoma" w:hAnsi="Tahoma" w:cs="Tahoma"/>
              <w:color w:val="333333"/>
              <w:sz w:val="17"/>
              <w:szCs w:val="17"/>
              <w:shd w:val="clear" w:color="auto" w:fill="FFFFFF"/>
            </w:rPr>
          </w:rPrChange>
        </w:rPr>
      </w:pPr>
      <w:ins w:id="1402" w:author="Larissa" w:date="2013-11-20T18:49:00Z">
        <w:r w:rsidRPr="00766438">
          <w:rPr>
            <w:rFonts w:ascii="Times New Roman" w:hAnsi="Times New Roman"/>
            <w:b/>
            <w:sz w:val="24"/>
            <w:szCs w:val="24"/>
            <w:shd w:val="clear" w:color="auto" w:fill="FFFFFF"/>
            <w:rPrChange w:id="1403" w:author="Larissa" w:date="2013-11-20T19:05:00Z">
              <w:rPr>
                <w:rFonts w:ascii="Tahoma" w:hAnsi="Tahoma" w:cs="Tahoma"/>
                <w:i/>
                <w:iCs/>
                <w:color w:val="333333"/>
                <w:sz w:val="17"/>
                <w:szCs w:val="17"/>
                <w:u w:val="single"/>
                <w:shd w:val="clear" w:color="auto" w:fill="FFFFFF"/>
              </w:rPr>
            </w:rPrChange>
          </w:rPr>
          <w:t>LOTIMIZA</w:t>
        </w:r>
      </w:ins>
      <w:ins w:id="1404" w:author="Larissa" w:date="2013-11-20T18:45:00Z">
        <w:r w:rsidRPr="00766438">
          <w:rPr>
            <w:rFonts w:ascii="Times New Roman" w:hAnsi="Times New Roman"/>
            <w:b/>
            <w:sz w:val="24"/>
            <w:szCs w:val="24"/>
            <w:shd w:val="clear" w:color="auto" w:fill="FFFFFF"/>
            <w:rPrChange w:id="1405" w:author="Larissa" w:date="2013-11-20T19:05:00Z">
              <w:rPr>
                <w:rFonts w:ascii="Tahoma" w:hAnsi="Tahoma" w:cs="Tahoma"/>
                <w:i/>
                <w:iCs/>
                <w:color w:val="333333"/>
                <w:sz w:val="17"/>
                <w:szCs w:val="17"/>
                <w:u w:val="single"/>
                <w:shd w:val="clear" w:color="auto" w:fill="FFFFFF"/>
              </w:rPr>
            </w:rPrChange>
          </w:rPr>
          <w:t xml:space="preserve">, </w:t>
        </w:r>
      </w:ins>
      <w:ins w:id="1406" w:author="Larissa" w:date="2013-11-20T18:50:00Z">
        <w:r w:rsidRPr="00766438">
          <w:rPr>
            <w:rFonts w:ascii="Times New Roman" w:hAnsi="Times New Roman"/>
            <w:b/>
            <w:sz w:val="24"/>
            <w:szCs w:val="24"/>
            <w:shd w:val="clear" w:color="auto" w:fill="FFFFFF"/>
            <w:rPrChange w:id="1407" w:author="Larissa" w:date="2013-11-20T19:05:00Z">
              <w:rPr>
                <w:rFonts w:ascii="Tahoma" w:hAnsi="Tahoma" w:cs="Tahoma"/>
                <w:i/>
                <w:iCs/>
                <w:color w:val="333333"/>
                <w:sz w:val="17"/>
                <w:szCs w:val="17"/>
                <w:u w:val="single"/>
                <w:shd w:val="clear" w:color="auto" w:fill="FFFFFF"/>
              </w:rPr>
            </w:rPrChange>
          </w:rPr>
          <w:t>Grupo</w:t>
        </w:r>
      </w:ins>
      <w:ins w:id="1408" w:author="Larissa" w:date="2013-11-20T18:45:00Z">
        <w:r w:rsidRPr="00766438">
          <w:rPr>
            <w:rFonts w:ascii="Times New Roman" w:hAnsi="Times New Roman"/>
            <w:sz w:val="24"/>
            <w:szCs w:val="24"/>
            <w:shd w:val="clear" w:color="auto" w:fill="FFFFFF"/>
            <w:rPrChange w:id="1409" w:author="Larissa" w:date="2013-11-20T19:05:00Z">
              <w:rPr>
                <w:rFonts w:ascii="Tahoma" w:hAnsi="Tahoma" w:cs="Tahoma"/>
                <w:i/>
                <w:iCs/>
                <w:color w:val="333333"/>
                <w:sz w:val="17"/>
                <w:szCs w:val="17"/>
                <w:u w:val="single"/>
                <w:shd w:val="clear" w:color="auto" w:fill="FFFFFF"/>
              </w:rPr>
            </w:rPrChange>
          </w:rPr>
          <w:t xml:space="preserve">. </w:t>
        </w:r>
      </w:ins>
      <w:proofErr w:type="spellStart"/>
      <w:ins w:id="1410" w:author="Larissa" w:date="2013-11-20T18:50:00Z">
        <w:r w:rsidRPr="00766438">
          <w:rPr>
            <w:rFonts w:ascii="Times New Roman" w:hAnsi="Times New Roman"/>
            <w:sz w:val="24"/>
            <w:szCs w:val="24"/>
            <w:shd w:val="clear" w:color="auto" w:fill="FFFFFF"/>
            <w:rPrChange w:id="1411" w:author="Larissa" w:date="2013-11-20T19:05:00Z">
              <w:rPr>
                <w:rFonts w:ascii="Tahoma" w:hAnsi="Tahoma" w:cs="Tahoma"/>
                <w:i/>
                <w:iCs/>
                <w:color w:val="333333"/>
                <w:sz w:val="17"/>
                <w:szCs w:val="17"/>
                <w:u w:val="single"/>
                <w:shd w:val="clear" w:color="auto" w:fill="FFFFFF"/>
              </w:rPr>
            </w:rPrChange>
          </w:rPr>
          <w:t>Time’s</w:t>
        </w:r>
        <w:proofErr w:type="spellEnd"/>
        <w:r w:rsidRPr="00766438">
          <w:rPr>
            <w:rFonts w:ascii="Times New Roman" w:hAnsi="Times New Roman"/>
            <w:sz w:val="24"/>
            <w:szCs w:val="24"/>
            <w:shd w:val="clear" w:color="auto" w:fill="FFFFFF"/>
            <w:rPrChange w:id="1412" w:author="Larissa" w:date="2013-11-20T19:05:00Z">
              <w:rPr>
                <w:rFonts w:ascii="Tahoma" w:hAnsi="Tahoma" w:cs="Tahoma"/>
                <w:i/>
                <w:iCs/>
                <w:color w:val="333333"/>
                <w:sz w:val="17"/>
                <w:szCs w:val="17"/>
                <w:u w:val="single"/>
                <w:shd w:val="clear" w:color="auto" w:fill="FFFFFF"/>
              </w:rPr>
            </w:rPrChange>
          </w:rPr>
          <w:t xml:space="preserve"> </w:t>
        </w:r>
        <w:proofErr w:type="spellStart"/>
        <w:r w:rsidRPr="00766438">
          <w:rPr>
            <w:rFonts w:ascii="Times New Roman" w:hAnsi="Times New Roman"/>
            <w:sz w:val="24"/>
            <w:szCs w:val="24"/>
            <w:shd w:val="clear" w:color="auto" w:fill="FFFFFF"/>
            <w:rPrChange w:id="1413" w:author="Larissa" w:date="2013-11-20T19:05:00Z">
              <w:rPr>
                <w:rFonts w:ascii="Tahoma" w:hAnsi="Tahoma" w:cs="Tahoma"/>
                <w:i/>
                <w:iCs/>
                <w:color w:val="333333"/>
                <w:sz w:val="17"/>
                <w:szCs w:val="17"/>
                <w:u w:val="single"/>
                <w:shd w:val="clear" w:color="auto" w:fill="FFFFFF"/>
              </w:rPr>
            </w:rPrChange>
          </w:rPr>
          <w:t>Cool</w:t>
        </w:r>
      </w:ins>
      <w:proofErr w:type="spellEnd"/>
      <w:ins w:id="1414" w:author="Larissa" w:date="2013-11-20T18:45:00Z">
        <w:r w:rsidRPr="00766438">
          <w:rPr>
            <w:rFonts w:ascii="Times New Roman" w:hAnsi="Times New Roman"/>
            <w:sz w:val="24"/>
            <w:szCs w:val="24"/>
            <w:shd w:val="clear" w:color="auto" w:fill="FFFFFF"/>
            <w:rPrChange w:id="1415" w:author="Larissa" w:date="2013-11-20T19:05:00Z">
              <w:rPr>
                <w:rFonts w:ascii="Tahoma" w:hAnsi="Tahoma" w:cs="Tahoma"/>
                <w:i/>
                <w:iCs/>
                <w:color w:val="333333"/>
                <w:sz w:val="17"/>
                <w:szCs w:val="17"/>
                <w:u w:val="single"/>
                <w:shd w:val="clear" w:color="auto" w:fill="FFFFFF"/>
              </w:rPr>
            </w:rPrChange>
          </w:rPr>
          <w:t xml:space="preserve">. </w:t>
        </w:r>
      </w:ins>
      <w:ins w:id="1416" w:author="Larissa" w:date="2013-11-20T18:52:00Z">
        <w:r w:rsidRPr="00766438">
          <w:rPr>
            <w:rFonts w:ascii="Times New Roman" w:hAnsi="Times New Roman"/>
            <w:sz w:val="24"/>
            <w:szCs w:val="24"/>
            <w:shd w:val="clear" w:color="auto" w:fill="FFFFFF"/>
            <w:rPrChange w:id="1417" w:author="Larissa" w:date="2013-11-20T19:05:00Z">
              <w:rPr>
                <w:rFonts w:ascii="Tahoma" w:hAnsi="Tahoma" w:cs="Tahoma"/>
                <w:i/>
                <w:iCs/>
                <w:color w:val="333333"/>
                <w:sz w:val="17"/>
                <w:szCs w:val="17"/>
                <w:u w:val="single"/>
                <w:shd w:val="clear" w:color="auto" w:fill="FFFFFF"/>
              </w:rPr>
            </w:rPrChange>
          </w:rPr>
          <w:t>2012</w:t>
        </w:r>
      </w:ins>
      <w:ins w:id="1418" w:author="Larissa" w:date="2013-11-20T18:45:00Z">
        <w:r w:rsidRPr="00766438">
          <w:rPr>
            <w:rFonts w:ascii="Times New Roman" w:hAnsi="Times New Roman"/>
            <w:sz w:val="24"/>
            <w:szCs w:val="24"/>
            <w:shd w:val="clear" w:color="auto" w:fill="FFFFFF"/>
            <w:rPrChange w:id="1419" w:author="Larissa" w:date="2013-11-20T19:05:00Z">
              <w:rPr>
                <w:rFonts w:ascii="Tahoma" w:hAnsi="Tahoma" w:cs="Tahoma"/>
                <w:i/>
                <w:iCs/>
                <w:color w:val="333333"/>
                <w:sz w:val="17"/>
                <w:szCs w:val="17"/>
                <w:u w:val="single"/>
                <w:shd w:val="clear" w:color="auto" w:fill="FFFFFF"/>
              </w:rPr>
            </w:rPrChange>
          </w:rPr>
          <w:t>. &lt;</w:t>
        </w:r>
      </w:ins>
      <w:ins w:id="1420" w:author="Larissa" w:date="2013-11-20T18:54:00Z">
        <w:r w:rsidRPr="00864FA3">
          <w:rPr>
            <w:rFonts w:ascii="Times New Roman" w:hAnsi="Times New Roman"/>
            <w:sz w:val="24"/>
            <w:szCs w:val="24"/>
          </w:rPr>
          <w:fldChar w:fldCharType="begin"/>
        </w:r>
        <w:r w:rsidR="002254BE" w:rsidRPr="00864FA3">
          <w:rPr>
            <w:rFonts w:ascii="Times New Roman" w:hAnsi="Times New Roman"/>
            <w:sz w:val="24"/>
            <w:szCs w:val="24"/>
          </w:rPr>
          <w:instrText xml:space="preserve"> HYPERLINK "</w:instrText>
        </w:r>
      </w:ins>
      <w:ins w:id="1421" w:author="Larissa" w:date="2013-11-20T18:45:00Z">
        <w:r w:rsidR="002254BE" w:rsidRPr="00864FA3">
          <w:rPr>
            <w:rFonts w:ascii="Times New Roman" w:hAnsi="Times New Roman"/>
            <w:sz w:val="24"/>
            <w:szCs w:val="24"/>
          </w:rPr>
          <w:instrText>http://timescool.lotimiza.com/</w:instrText>
        </w:r>
      </w:ins>
      <w:ins w:id="1422" w:author="Larissa" w:date="2013-11-20T18:54:00Z">
        <w:r w:rsidR="002254BE" w:rsidRPr="00864FA3">
          <w:rPr>
            <w:rFonts w:ascii="Times New Roman" w:hAnsi="Times New Roman"/>
            <w:sz w:val="24"/>
            <w:szCs w:val="24"/>
          </w:rPr>
          <w:instrText xml:space="preserve">" </w:instrText>
        </w:r>
        <w:r w:rsidRPr="00766438">
          <w:rPr>
            <w:rFonts w:ascii="Times New Roman" w:hAnsi="Times New Roman"/>
            <w:sz w:val="24"/>
            <w:szCs w:val="24"/>
            <w:rPrChange w:id="1423" w:author="Larissa" w:date="2013-11-20T19:05:00Z">
              <w:rPr>
                <w:rFonts w:ascii="Times New Roman" w:hAnsi="Times New Roman"/>
                <w:sz w:val="24"/>
                <w:szCs w:val="24"/>
              </w:rPr>
            </w:rPrChange>
          </w:rPr>
          <w:fldChar w:fldCharType="separate"/>
        </w:r>
      </w:ins>
      <w:ins w:id="1424" w:author="Larissa" w:date="2013-11-20T18:45:00Z">
        <w:r w:rsidRPr="00766438">
          <w:rPr>
            <w:rStyle w:val="Hyperlink"/>
            <w:rFonts w:ascii="Times New Roman" w:hAnsi="Times New Roman"/>
            <w:color w:val="auto"/>
            <w:sz w:val="24"/>
            <w:szCs w:val="24"/>
            <w:u w:val="none"/>
            <w:rPrChange w:id="1425" w:author="Larissa" w:date="2013-11-20T19:05:00Z">
              <w:rPr>
                <w:rStyle w:val="Hyperlink"/>
                <w:rFonts w:ascii="Times New Roman" w:hAnsi="Times New Roman"/>
                <w:sz w:val="24"/>
                <w:szCs w:val="24"/>
              </w:rPr>
            </w:rPrChange>
          </w:rPr>
          <w:t>http://timescool.lotimiza.com/</w:t>
        </w:r>
      </w:ins>
      <w:ins w:id="1426" w:author="Larissa" w:date="2013-11-20T18:54:00Z">
        <w:r w:rsidRPr="00864FA3">
          <w:rPr>
            <w:rFonts w:ascii="Times New Roman" w:hAnsi="Times New Roman"/>
            <w:sz w:val="24"/>
            <w:szCs w:val="24"/>
          </w:rPr>
          <w:fldChar w:fldCharType="end"/>
        </w:r>
      </w:ins>
      <w:ins w:id="1427" w:author="Larissa" w:date="2013-11-20T18:45:00Z">
        <w:r w:rsidRPr="00766438">
          <w:rPr>
            <w:rFonts w:ascii="Times New Roman" w:hAnsi="Times New Roman"/>
            <w:sz w:val="24"/>
            <w:szCs w:val="24"/>
            <w:shd w:val="clear" w:color="auto" w:fill="FFFFFF"/>
            <w:rPrChange w:id="1428" w:author="Larissa" w:date="2013-11-20T19:05:00Z">
              <w:rPr>
                <w:rFonts w:ascii="Tahoma" w:hAnsi="Tahoma" w:cs="Tahoma"/>
                <w:color w:val="333333"/>
                <w:sz w:val="17"/>
                <w:szCs w:val="17"/>
                <w:u w:val="single"/>
                <w:shd w:val="clear" w:color="auto" w:fill="FFFFFF"/>
              </w:rPr>
            </w:rPrChange>
          </w:rPr>
          <w:t>&gt;.</w:t>
        </w:r>
      </w:ins>
      <w:ins w:id="1429" w:author="Larissa" w:date="2013-11-20T18:54:00Z">
        <w:r w:rsidRPr="00766438">
          <w:rPr>
            <w:rFonts w:ascii="Times New Roman" w:hAnsi="Times New Roman"/>
            <w:sz w:val="24"/>
            <w:szCs w:val="24"/>
            <w:shd w:val="clear" w:color="auto" w:fill="FFFFFF"/>
            <w:rPrChange w:id="1430" w:author="Larissa" w:date="2013-11-20T19:05:00Z">
              <w:rPr>
                <w:rFonts w:ascii="Tahoma" w:hAnsi="Tahoma" w:cs="Tahoma"/>
                <w:color w:val="333333"/>
                <w:sz w:val="17"/>
                <w:szCs w:val="17"/>
                <w:u w:val="single"/>
                <w:shd w:val="clear" w:color="auto" w:fill="FFFFFF"/>
              </w:rPr>
            </w:rPrChange>
          </w:rPr>
          <w:t xml:space="preserve"> A</w:t>
        </w:r>
      </w:ins>
      <w:ins w:id="1431" w:author="Larissa" w:date="2013-11-20T18:52:00Z">
        <w:r w:rsidRPr="00766438">
          <w:rPr>
            <w:rFonts w:ascii="Times New Roman" w:hAnsi="Times New Roman"/>
            <w:sz w:val="24"/>
            <w:szCs w:val="24"/>
            <w:shd w:val="clear" w:color="auto" w:fill="FFFFFF"/>
            <w:rPrChange w:id="1432" w:author="Larissa" w:date="2013-11-20T19:05:00Z">
              <w:rPr>
                <w:rFonts w:ascii="Tahoma" w:hAnsi="Tahoma" w:cs="Tahoma"/>
                <w:color w:val="333333"/>
                <w:sz w:val="17"/>
                <w:szCs w:val="17"/>
                <w:u w:val="single"/>
                <w:shd w:val="clear" w:color="auto" w:fill="FFFFFF"/>
              </w:rPr>
            </w:rPrChange>
          </w:rPr>
          <w:t xml:space="preserve">cesso em </w:t>
        </w:r>
      </w:ins>
      <w:ins w:id="1433" w:author="Larissa" w:date="2013-11-20T19:00:00Z">
        <w:r w:rsidRPr="00766438">
          <w:rPr>
            <w:rFonts w:ascii="Times New Roman" w:hAnsi="Times New Roman"/>
            <w:sz w:val="24"/>
            <w:szCs w:val="24"/>
            <w:shd w:val="clear" w:color="auto" w:fill="FFFFFF"/>
            <w:rPrChange w:id="1434" w:author="Larissa" w:date="2013-11-20T19:05:00Z">
              <w:rPr>
                <w:rFonts w:ascii="Tahoma" w:hAnsi="Tahoma" w:cs="Tahoma"/>
                <w:color w:val="333333"/>
                <w:sz w:val="17"/>
                <w:szCs w:val="17"/>
                <w:u w:val="single"/>
                <w:shd w:val="clear" w:color="auto" w:fill="FFFFFF"/>
              </w:rPr>
            </w:rPrChange>
          </w:rPr>
          <w:t>10</w:t>
        </w:r>
      </w:ins>
      <w:ins w:id="1435" w:author="Larissa" w:date="2013-11-20T18:53:00Z">
        <w:r w:rsidRPr="00766438">
          <w:rPr>
            <w:rFonts w:ascii="Times New Roman" w:hAnsi="Times New Roman"/>
            <w:sz w:val="24"/>
            <w:szCs w:val="24"/>
            <w:shd w:val="clear" w:color="auto" w:fill="FFFFFF"/>
            <w:rPrChange w:id="1436" w:author="Larissa" w:date="2013-11-20T19:05:00Z">
              <w:rPr>
                <w:rFonts w:ascii="Tahoma" w:hAnsi="Tahoma" w:cs="Tahoma"/>
                <w:color w:val="333333"/>
                <w:sz w:val="17"/>
                <w:szCs w:val="17"/>
                <w:u w:val="single"/>
                <w:shd w:val="clear" w:color="auto" w:fill="FFFFFF"/>
              </w:rPr>
            </w:rPrChange>
          </w:rPr>
          <w:t xml:space="preserve"> </w:t>
        </w:r>
      </w:ins>
      <w:ins w:id="1437" w:author="Larissa" w:date="2013-11-20T19:00:00Z">
        <w:r w:rsidRPr="00766438">
          <w:rPr>
            <w:rFonts w:ascii="Times New Roman" w:hAnsi="Times New Roman"/>
            <w:sz w:val="24"/>
            <w:szCs w:val="24"/>
            <w:shd w:val="clear" w:color="auto" w:fill="FFFFFF"/>
            <w:rPrChange w:id="1438" w:author="Larissa" w:date="2013-11-20T19:05:00Z">
              <w:rPr>
                <w:rFonts w:ascii="Tahoma" w:hAnsi="Tahoma" w:cs="Tahoma"/>
                <w:color w:val="333333"/>
                <w:sz w:val="17"/>
                <w:szCs w:val="17"/>
                <w:u w:val="single"/>
                <w:shd w:val="clear" w:color="auto" w:fill="FFFFFF"/>
              </w:rPr>
            </w:rPrChange>
          </w:rPr>
          <w:t>ago</w:t>
        </w:r>
      </w:ins>
      <w:ins w:id="1439" w:author="Larissa" w:date="2013-11-20T18:53:00Z">
        <w:r w:rsidRPr="00766438">
          <w:rPr>
            <w:rFonts w:ascii="Times New Roman" w:hAnsi="Times New Roman"/>
            <w:sz w:val="24"/>
            <w:szCs w:val="24"/>
            <w:shd w:val="clear" w:color="auto" w:fill="FFFFFF"/>
            <w:rPrChange w:id="1440" w:author="Larissa" w:date="2013-11-20T19:05:00Z">
              <w:rPr>
                <w:rFonts w:ascii="Tahoma" w:hAnsi="Tahoma" w:cs="Tahoma"/>
                <w:color w:val="333333"/>
                <w:sz w:val="17"/>
                <w:szCs w:val="17"/>
                <w:u w:val="single"/>
                <w:shd w:val="clear" w:color="auto" w:fill="FFFFFF"/>
              </w:rPr>
            </w:rPrChange>
          </w:rPr>
          <w:t>. 2013</w:t>
        </w:r>
      </w:ins>
    </w:p>
    <w:p w:rsidR="002254BE" w:rsidRPr="00864FA3" w:rsidDel="009B4C2A" w:rsidRDefault="002254BE" w:rsidP="00734C9D">
      <w:pPr>
        <w:spacing w:line="360" w:lineRule="auto"/>
        <w:jc w:val="both"/>
        <w:rPr>
          <w:ins w:id="1441" w:author="Fabio" w:date="2013-11-12T20:49:00Z"/>
          <w:del w:id="1442" w:author="Larissa" w:date="2013-11-20T19:00:00Z"/>
          <w:rFonts w:ascii="Times New Roman" w:hAnsi="Times New Roman"/>
          <w:sz w:val="24"/>
          <w:szCs w:val="24"/>
          <w:rPrChange w:id="1443" w:author="Fabio" w:date="2013-11-14T17:26:00Z">
            <w:rPr>
              <w:ins w:id="1444" w:author="Fabio" w:date="2013-11-12T20:49:00Z"/>
              <w:del w:id="1445" w:author="Larissa" w:date="2013-11-20T19:00:00Z"/>
              <w:rFonts w:ascii="Arial" w:hAnsi="Arial" w:cs="Arial"/>
              <w:sz w:val="24"/>
              <w:szCs w:val="24"/>
            </w:rPr>
          </w:rPrChange>
        </w:rPr>
      </w:pPr>
      <w:r w:rsidRPr="00864FA3">
        <w:rPr>
          <w:rFonts w:ascii="Times New Roman" w:hAnsi="Times New Roman"/>
          <w:b/>
          <w:sz w:val="24"/>
          <w:szCs w:val="24"/>
        </w:rPr>
        <w:t>MÉTODO DE ROLETA</w:t>
      </w:r>
      <w:r w:rsidRPr="00864FA3">
        <w:rPr>
          <w:rFonts w:ascii="Times New Roman" w:hAnsi="Times New Roman"/>
          <w:sz w:val="24"/>
          <w:szCs w:val="24"/>
        </w:rPr>
        <w:t>. Acesso em: 24 nov. 13 &lt;http://www.icmc.usp.br/pessoas/andre/research/genetic/&gt;</w:t>
      </w:r>
      <w:ins w:id="1446" w:author="Fabio" w:date="2013-11-12T20:49:00Z">
        <w:del w:id="1447" w:author="Larissa" w:date="2013-11-20T19:00:00Z">
          <w:r w:rsidR="00766438" w:rsidRPr="00766438">
            <w:rPr>
              <w:rFonts w:ascii="Times New Roman" w:hAnsi="Times New Roman"/>
              <w:sz w:val="24"/>
              <w:szCs w:val="24"/>
              <w:rPrChange w:id="1448" w:author="Fabio" w:date="2013-11-14T17:26:00Z">
                <w:rPr>
                  <w:rFonts w:ascii="Arial" w:hAnsi="Arial" w:cs="Arial"/>
                  <w:color w:val="0000FF"/>
                  <w:sz w:val="24"/>
                  <w:szCs w:val="24"/>
                  <w:u w:val="single"/>
                </w:rPr>
              </w:rPrChange>
            </w:rPr>
            <w:delText>Acessado em 10 de agosto de 2013</w:delText>
          </w:r>
        </w:del>
      </w:ins>
    </w:p>
    <w:p w:rsidR="002254BE" w:rsidRPr="00864FA3" w:rsidRDefault="002254BE" w:rsidP="00734C9D">
      <w:pPr>
        <w:spacing w:line="360" w:lineRule="auto"/>
        <w:jc w:val="both"/>
        <w:rPr>
          <w:rFonts w:ascii="Times New Roman" w:hAnsi="Times New Roman"/>
          <w:sz w:val="24"/>
          <w:szCs w:val="24"/>
        </w:rPr>
      </w:pPr>
    </w:p>
    <w:p w:rsidR="002254BE" w:rsidRPr="00864FA3" w:rsidRDefault="002254BE" w:rsidP="00734C9D">
      <w:pPr>
        <w:pStyle w:val="SemEspaamento"/>
        <w:spacing w:line="360" w:lineRule="auto"/>
        <w:jc w:val="both"/>
        <w:rPr>
          <w:rFonts w:ascii="Times New Roman" w:hAnsi="Times New Roman"/>
          <w:noProof/>
          <w:sz w:val="24"/>
          <w:szCs w:val="24"/>
        </w:rPr>
      </w:pPr>
      <w:r w:rsidRPr="00864FA3">
        <w:rPr>
          <w:rFonts w:ascii="Times New Roman" w:hAnsi="Times New Roman"/>
          <w:b/>
          <w:noProof/>
          <w:sz w:val="24"/>
          <w:szCs w:val="24"/>
        </w:rPr>
        <w:t>UNIVERSIDADE FEDERAL DE PERNAMBUCO</w:t>
      </w:r>
      <w:r w:rsidRPr="00864FA3">
        <w:rPr>
          <w:rFonts w:ascii="Times New Roman" w:hAnsi="Times New Roman"/>
          <w:noProof/>
          <w:sz w:val="24"/>
          <w:szCs w:val="24"/>
        </w:rPr>
        <w:t>. (s.d.).&lt;</w:t>
      </w:r>
      <w:r w:rsidRPr="00864FA3">
        <w:rPr>
          <w:rFonts w:ascii="Times New Roman" w:hAnsi="Times New Roman"/>
          <w:i/>
          <w:iCs/>
          <w:noProof/>
          <w:sz w:val="24"/>
          <w:szCs w:val="24"/>
        </w:rPr>
        <w:t>www.ufpe.br</w:t>
      </w:r>
      <w:r w:rsidRPr="00864FA3">
        <w:rPr>
          <w:rFonts w:ascii="Times New Roman" w:hAnsi="Times New Roman"/>
          <w:noProof/>
          <w:sz w:val="24"/>
          <w:szCs w:val="24"/>
        </w:rPr>
        <w:t>&gt;  Acesso em 23 de novembro de 2013, disponível em Universidade Federal de Pernambuco: &lt;http://www.ufpe.br/cap/index.php?option=com_content&amp;view=article&amp;id=322:horario-escolar&amp;catid=22:informes-gerais&amp;Itemid=211&gt;</w:t>
      </w:r>
    </w:p>
    <w:p w:rsidR="002254BE" w:rsidRPr="00864FA3" w:rsidRDefault="002254BE" w:rsidP="00734C9D">
      <w:pPr>
        <w:pStyle w:val="SemEspaamento"/>
        <w:spacing w:line="360" w:lineRule="auto"/>
        <w:jc w:val="both"/>
        <w:rPr>
          <w:rFonts w:ascii="Times New Roman" w:hAnsi="Times New Roman"/>
          <w:b/>
          <w:noProof/>
          <w:sz w:val="24"/>
          <w:szCs w:val="24"/>
        </w:rPr>
      </w:pPr>
    </w:p>
    <w:p w:rsidR="002254BE" w:rsidRPr="00864FA3" w:rsidRDefault="002254BE" w:rsidP="00734C9D">
      <w:pPr>
        <w:pStyle w:val="SemEspaamento"/>
        <w:spacing w:line="360" w:lineRule="auto"/>
        <w:jc w:val="both"/>
        <w:rPr>
          <w:rFonts w:ascii="Times New Roman" w:hAnsi="Times New Roman"/>
          <w:b/>
          <w:sz w:val="24"/>
          <w:szCs w:val="24"/>
        </w:rPr>
      </w:pPr>
      <w:r w:rsidRPr="00864FA3">
        <w:rPr>
          <w:rFonts w:ascii="Times New Roman" w:hAnsi="Times New Roman"/>
          <w:b/>
          <w:noProof/>
          <w:sz w:val="24"/>
          <w:szCs w:val="24"/>
          <w:lang w:val="en-US"/>
        </w:rPr>
        <w:t>PAIM, A. D. (2008).</w:t>
      </w:r>
      <w:r w:rsidRPr="00864FA3">
        <w:rPr>
          <w:rFonts w:ascii="Times New Roman" w:hAnsi="Times New Roman"/>
          <w:noProof/>
          <w:sz w:val="24"/>
          <w:szCs w:val="24"/>
          <w:lang w:val="en-US"/>
        </w:rPr>
        <w:t xml:space="preserve"> </w:t>
      </w:r>
      <w:r w:rsidRPr="00864FA3">
        <w:rPr>
          <w:rFonts w:ascii="Times New Roman" w:hAnsi="Times New Roman"/>
          <w:i/>
          <w:iCs/>
          <w:noProof/>
          <w:sz w:val="24"/>
          <w:szCs w:val="24"/>
          <w:lang w:val="en-US"/>
        </w:rPr>
        <w:t>http://www.ulbra.br/guaiba/</w:t>
      </w:r>
      <w:r w:rsidRPr="00864FA3">
        <w:rPr>
          <w:rFonts w:ascii="Times New Roman" w:hAnsi="Times New Roman"/>
          <w:noProof/>
          <w:sz w:val="24"/>
          <w:szCs w:val="24"/>
          <w:lang w:val="en-US"/>
        </w:rPr>
        <w:t xml:space="preserve">. </w:t>
      </w:r>
      <w:r w:rsidRPr="00864FA3">
        <w:rPr>
          <w:rFonts w:ascii="Times New Roman" w:hAnsi="Times New Roman"/>
          <w:noProof/>
          <w:sz w:val="24"/>
          <w:szCs w:val="24"/>
        </w:rPr>
        <w:t>Acesso em 15 de setembro de 2013, disponível em Ulbra: guaibra.ulbra.br/seminários/eventos/2008/artigos/administração/376.pdf</w:t>
      </w:r>
    </w:p>
    <w:p w:rsidR="002254BE" w:rsidRPr="00864FA3" w:rsidRDefault="002254BE" w:rsidP="00734C9D">
      <w:pPr>
        <w:spacing w:line="360" w:lineRule="auto"/>
        <w:jc w:val="both"/>
        <w:rPr>
          <w:ins w:id="1449" w:author="Fabio" w:date="2013-11-12T13:05:00Z"/>
          <w:rFonts w:ascii="Times New Roman" w:hAnsi="Times New Roman"/>
          <w:sz w:val="24"/>
          <w:szCs w:val="24"/>
          <w:rPrChange w:id="1450" w:author="Fabio" w:date="2013-11-14T17:26:00Z">
            <w:rPr>
              <w:ins w:id="1451" w:author="Fabio" w:date="2013-11-12T13:05:00Z"/>
            </w:rPr>
          </w:rPrChange>
        </w:rPr>
      </w:pPr>
    </w:p>
    <w:p w:rsidR="003776DF" w:rsidRPr="00864FA3" w:rsidRDefault="003776DF" w:rsidP="00734C9D">
      <w:pPr>
        <w:spacing w:line="360" w:lineRule="auto"/>
        <w:jc w:val="both"/>
        <w:rPr>
          <w:rFonts w:ascii="Times New Roman" w:hAnsi="Times New Roman"/>
          <w:b/>
          <w:sz w:val="24"/>
          <w:szCs w:val="24"/>
        </w:rPr>
      </w:pPr>
    </w:p>
    <w:p w:rsidR="003776DF" w:rsidRPr="00864FA3" w:rsidRDefault="003776DF" w:rsidP="00734C9D">
      <w:pPr>
        <w:spacing w:line="360" w:lineRule="auto"/>
        <w:jc w:val="both"/>
        <w:rPr>
          <w:rFonts w:ascii="Times New Roman" w:hAnsi="Times New Roman"/>
          <w:b/>
          <w:sz w:val="24"/>
          <w:szCs w:val="24"/>
        </w:rPr>
      </w:pPr>
    </w:p>
    <w:p w:rsidR="003776DF" w:rsidRPr="00864FA3" w:rsidRDefault="003776DF" w:rsidP="00734C9D">
      <w:pPr>
        <w:spacing w:line="360" w:lineRule="auto"/>
        <w:jc w:val="both"/>
        <w:rPr>
          <w:rFonts w:ascii="Times New Roman" w:hAnsi="Times New Roman"/>
          <w:b/>
          <w:sz w:val="24"/>
          <w:szCs w:val="24"/>
        </w:rPr>
      </w:pPr>
    </w:p>
    <w:p w:rsidR="003776DF" w:rsidRPr="00864FA3" w:rsidRDefault="003776DF" w:rsidP="00734C9D">
      <w:pPr>
        <w:spacing w:line="360" w:lineRule="auto"/>
        <w:jc w:val="both"/>
        <w:rPr>
          <w:rFonts w:ascii="Times New Roman" w:hAnsi="Times New Roman"/>
          <w:b/>
          <w:sz w:val="24"/>
          <w:szCs w:val="24"/>
        </w:rPr>
      </w:pPr>
    </w:p>
    <w:p w:rsidR="003776DF" w:rsidRPr="00864FA3" w:rsidRDefault="003776DF" w:rsidP="00734C9D">
      <w:pPr>
        <w:spacing w:line="360" w:lineRule="auto"/>
        <w:jc w:val="both"/>
        <w:rPr>
          <w:rFonts w:ascii="Times New Roman" w:hAnsi="Times New Roman"/>
          <w:b/>
          <w:sz w:val="24"/>
          <w:szCs w:val="24"/>
        </w:rPr>
      </w:pPr>
    </w:p>
    <w:p w:rsidR="003776DF" w:rsidRPr="00864FA3" w:rsidRDefault="003776DF" w:rsidP="00734C9D">
      <w:pPr>
        <w:spacing w:line="360" w:lineRule="auto"/>
        <w:jc w:val="both"/>
        <w:rPr>
          <w:rFonts w:ascii="Times New Roman" w:hAnsi="Times New Roman"/>
          <w:b/>
          <w:sz w:val="24"/>
          <w:szCs w:val="24"/>
        </w:rPr>
      </w:pPr>
    </w:p>
    <w:p w:rsidR="003776DF" w:rsidRPr="00864FA3" w:rsidRDefault="003776DF" w:rsidP="00734C9D">
      <w:pPr>
        <w:spacing w:line="360" w:lineRule="auto"/>
        <w:jc w:val="both"/>
        <w:rPr>
          <w:rFonts w:ascii="Times New Roman" w:hAnsi="Times New Roman"/>
          <w:b/>
          <w:sz w:val="24"/>
          <w:szCs w:val="24"/>
        </w:rPr>
      </w:pPr>
    </w:p>
    <w:p w:rsidR="003776DF" w:rsidRPr="00864FA3" w:rsidRDefault="003776DF" w:rsidP="00734C9D">
      <w:pPr>
        <w:spacing w:after="0" w:line="360" w:lineRule="auto"/>
        <w:rPr>
          <w:rFonts w:ascii="Times New Roman" w:hAnsi="Times New Roman"/>
          <w:b/>
          <w:sz w:val="24"/>
          <w:szCs w:val="24"/>
        </w:rPr>
      </w:pPr>
      <w:r w:rsidRPr="00864FA3">
        <w:rPr>
          <w:rFonts w:ascii="Times New Roman" w:hAnsi="Times New Roman"/>
          <w:b/>
          <w:sz w:val="24"/>
          <w:szCs w:val="24"/>
        </w:rPr>
        <w:br w:type="page"/>
      </w:r>
    </w:p>
    <w:p w:rsidR="00000000" w:rsidRDefault="003776DF">
      <w:pPr>
        <w:spacing w:after="0" w:line="360" w:lineRule="auto"/>
        <w:jc w:val="center"/>
        <w:rPr>
          <w:rFonts w:ascii="Times New Roman" w:hAnsi="Times New Roman"/>
          <w:b/>
          <w:sz w:val="24"/>
          <w:szCs w:val="24"/>
        </w:rPr>
        <w:pPrChange w:id="1452" w:author="Fabio" w:date="2013-11-14T17:17:00Z">
          <w:pPr>
            <w:spacing w:after="0" w:line="360" w:lineRule="auto"/>
            <w:ind w:firstLine="709"/>
            <w:jc w:val="both"/>
          </w:pPr>
        </w:pPrChange>
      </w:pPr>
      <w:r w:rsidRPr="00864FA3">
        <w:rPr>
          <w:rFonts w:ascii="Times New Roman" w:hAnsi="Times New Roman"/>
          <w:b/>
          <w:sz w:val="24"/>
          <w:szCs w:val="24"/>
        </w:rPr>
        <w:lastRenderedPageBreak/>
        <w:t>ANEXO1</w:t>
      </w:r>
      <w:r w:rsidR="00122128" w:rsidRPr="00864FA3">
        <w:rPr>
          <w:rFonts w:ascii="Times New Roman" w:hAnsi="Times New Roman"/>
          <w:b/>
          <w:sz w:val="24"/>
          <w:szCs w:val="24"/>
        </w:rPr>
        <w:t xml:space="preserve"> </w:t>
      </w:r>
      <w:r w:rsidRPr="00864FA3">
        <w:rPr>
          <w:rFonts w:ascii="Times New Roman" w:hAnsi="Times New Roman"/>
          <w:b/>
          <w:sz w:val="24"/>
          <w:szCs w:val="24"/>
        </w:rPr>
        <w:t>-</w:t>
      </w:r>
      <w:r w:rsidR="00122128" w:rsidRPr="00864FA3">
        <w:rPr>
          <w:rFonts w:ascii="Times New Roman" w:hAnsi="Times New Roman"/>
          <w:b/>
          <w:sz w:val="24"/>
          <w:szCs w:val="24"/>
        </w:rPr>
        <w:t xml:space="preserve"> </w:t>
      </w:r>
      <w:r w:rsidRPr="00864FA3">
        <w:rPr>
          <w:rFonts w:ascii="Times New Roman" w:hAnsi="Times New Roman"/>
          <w:b/>
          <w:sz w:val="24"/>
          <w:szCs w:val="24"/>
        </w:rPr>
        <w:t>MODELO DE CONTRATO</w:t>
      </w:r>
    </w:p>
    <w:p w:rsidR="003776DF" w:rsidRPr="00864FA3" w:rsidRDefault="003776DF" w:rsidP="00734C9D">
      <w:pPr>
        <w:spacing w:after="0" w:line="360" w:lineRule="auto"/>
        <w:jc w:val="center"/>
        <w:rPr>
          <w:ins w:id="1453" w:author="Fabio" w:date="2013-11-12T20:51:00Z"/>
          <w:rFonts w:ascii="Times New Roman" w:hAnsi="Times New Roman"/>
          <w:i/>
          <w:sz w:val="24"/>
          <w:szCs w:val="24"/>
        </w:rPr>
      </w:pPr>
    </w:p>
    <w:p w:rsidR="00000000" w:rsidRDefault="00766438">
      <w:pPr>
        <w:spacing w:before="100" w:beforeAutospacing="1" w:after="100" w:afterAutospacing="1" w:line="360" w:lineRule="auto"/>
        <w:jc w:val="center"/>
        <w:rPr>
          <w:ins w:id="1454" w:author="Fabio" w:date="2013-11-12T20:51:00Z"/>
          <w:rFonts w:ascii="Times New Roman" w:eastAsia="Times New Roman" w:hAnsi="Times New Roman"/>
          <w:b/>
          <w:sz w:val="24"/>
          <w:szCs w:val="24"/>
          <w:lang w:eastAsia="pt-BR"/>
          <w:rPrChange w:id="1455" w:author="Fabio" w:date="2013-11-14T17:29:00Z">
            <w:rPr>
              <w:ins w:id="1456" w:author="Fabio" w:date="2013-11-12T20:51:00Z"/>
              <w:rFonts w:ascii="Arial" w:eastAsia="Times New Roman" w:hAnsi="Arial" w:cs="Arial"/>
              <w:sz w:val="24"/>
              <w:szCs w:val="24"/>
              <w:lang w:eastAsia="pt-BR"/>
            </w:rPr>
          </w:rPrChange>
        </w:rPr>
        <w:pPrChange w:id="1457" w:author="Fabio" w:date="2013-11-14T17:28:00Z">
          <w:pPr>
            <w:spacing w:before="100" w:beforeAutospacing="1" w:after="100" w:afterAutospacing="1" w:line="240" w:lineRule="auto"/>
            <w:jc w:val="center"/>
          </w:pPr>
        </w:pPrChange>
      </w:pPr>
      <w:ins w:id="1458" w:author="Fabio" w:date="2013-11-12T20:51:00Z">
        <w:r w:rsidRPr="00766438">
          <w:rPr>
            <w:rFonts w:ascii="Times New Roman" w:eastAsia="Times New Roman" w:hAnsi="Times New Roman"/>
            <w:b/>
            <w:bCs/>
            <w:sz w:val="24"/>
            <w:szCs w:val="24"/>
            <w:lang w:eastAsia="pt-BR"/>
            <w:rPrChange w:id="1459" w:author="Fabio" w:date="2013-11-14T17:29:00Z">
              <w:rPr>
                <w:rFonts w:ascii="Arial" w:eastAsia="Times New Roman" w:hAnsi="Arial" w:cs="Arial"/>
                <w:b/>
                <w:bCs/>
                <w:i/>
                <w:iCs/>
                <w:color w:val="000000"/>
                <w:sz w:val="24"/>
                <w:szCs w:val="24"/>
                <w:u w:val="single"/>
                <w:lang w:eastAsia="pt-BR"/>
              </w:rPr>
            </w:rPrChange>
          </w:rPr>
          <w:t>CONTRATO DE LICENÇA DE USO E PRESTAÇÃO DE SERVIÇOS DE SOFTWARE</w:t>
        </w:r>
      </w:ins>
    </w:p>
    <w:p w:rsidR="00000000" w:rsidRDefault="00766438">
      <w:pPr>
        <w:spacing w:before="100" w:beforeAutospacing="1" w:after="100" w:afterAutospacing="1" w:line="360" w:lineRule="auto"/>
        <w:jc w:val="both"/>
        <w:rPr>
          <w:ins w:id="1460" w:author="Fabio" w:date="2013-11-12T20:51:00Z"/>
          <w:rFonts w:ascii="Times New Roman" w:eastAsia="Times New Roman" w:hAnsi="Times New Roman"/>
          <w:sz w:val="24"/>
          <w:szCs w:val="24"/>
          <w:lang w:eastAsia="pt-BR"/>
          <w:rPrChange w:id="1461" w:author="Fabio" w:date="2013-11-14T17:26:00Z">
            <w:rPr>
              <w:ins w:id="1462" w:author="Fabio" w:date="2013-11-12T20:51:00Z"/>
              <w:rFonts w:ascii="Arial" w:eastAsia="Times New Roman" w:hAnsi="Arial" w:cs="Arial"/>
              <w:sz w:val="24"/>
              <w:szCs w:val="24"/>
              <w:lang w:eastAsia="pt-BR"/>
            </w:rPr>
          </w:rPrChange>
        </w:rPr>
        <w:pPrChange w:id="1463" w:author="Fabio" w:date="2013-11-14T17:17:00Z">
          <w:pPr>
            <w:spacing w:before="100" w:beforeAutospacing="1" w:after="100" w:afterAutospacing="1" w:line="240" w:lineRule="auto"/>
          </w:pPr>
        </w:pPrChange>
      </w:pPr>
      <w:ins w:id="1464" w:author="Fabio" w:date="2013-11-12T20:51:00Z">
        <w:r w:rsidRPr="00766438">
          <w:rPr>
            <w:rFonts w:ascii="Times New Roman" w:eastAsia="Times New Roman" w:hAnsi="Times New Roman"/>
            <w:sz w:val="24"/>
            <w:szCs w:val="24"/>
            <w:lang w:eastAsia="pt-BR"/>
            <w:rPrChange w:id="1465" w:author="Fabio" w:date="2013-11-14T17:26:00Z">
              <w:rPr>
                <w:rFonts w:ascii="Arial" w:eastAsia="Times New Roman" w:hAnsi="Arial" w:cs="Arial"/>
                <w:i/>
                <w:iCs/>
                <w:color w:val="0000FF"/>
                <w:sz w:val="24"/>
                <w:szCs w:val="24"/>
                <w:u w:val="single"/>
                <w:lang w:eastAsia="pt-BR"/>
              </w:rPr>
            </w:rPrChange>
          </w:rPr>
          <w:br/>
          <w:t xml:space="preserve">        </w:t>
        </w:r>
      </w:ins>
    </w:p>
    <w:p w:rsidR="00000000" w:rsidRDefault="00766438">
      <w:pPr>
        <w:spacing w:after="0" w:line="360" w:lineRule="auto"/>
        <w:jc w:val="center"/>
        <w:rPr>
          <w:ins w:id="1466" w:author="Fabio" w:date="2013-11-12T20:51:00Z"/>
          <w:rFonts w:ascii="Times New Roman" w:eastAsia="Times New Roman" w:hAnsi="Times New Roman"/>
          <w:b/>
          <w:sz w:val="24"/>
          <w:szCs w:val="24"/>
          <w:lang w:eastAsia="pt-BR"/>
          <w:rPrChange w:id="1467" w:author="Fabio" w:date="2013-11-14T17:33:00Z">
            <w:rPr>
              <w:ins w:id="1468" w:author="Fabio" w:date="2013-11-12T20:51:00Z"/>
              <w:rFonts w:ascii="Arial" w:eastAsia="Times New Roman" w:hAnsi="Arial" w:cs="Arial"/>
              <w:sz w:val="24"/>
              <w:szCs w:val="24"/>
              <w:lang w:eastAsia="pt-BR"/>
            </w:rPr>
          </w:rPrChange>
        </w:rPr>
        <w:pPrChange w:id="1469" w:author="Fabio" w:date="2013-11-14T17:30:00Z">
          <w:pPr>
            <w:spacing w:after="0" w:line="240" w:lineRule="auto"/>
            <w:jc w:val="center"/>
          </w:pPr>
        </w:pPrChange>
      </w:pPr>
      <w:ins w:id="1470" w:author="Fabio" w:date="2013-11-12T20:51:00Z">
        <w:r w:rsidRPr="00766438">
          <w:rPr>
            <w:rFonts w:ascii="Times New Roman" w:eastAsia="Times New Roman" w:hAnsi="Times New Roman"/>
            <w:b/>
            <w:bCs/>
            <w:sz w:val="24"/>
            <w:szCs w:val="24"/>
            <w:lang w:eastAsia="pt-BR"/>
            <w:rPrChange w:id="1471" w:author="Fabio" w:date="2013-11-14T17:33:00Z">
              <w:rPr>
                <w:rFonts w:ascii="Arial" w:eastAsia="Times New Roman" w:hAnsi="Arial" w:cs="Arial"/>
                <w:b/>
                <w:bCs/>
                <w:i/>
                <w:iCs/>
                <w:color w:val="0000FF"/>
                <w:sz w:val="24"/>
                <w:szCs w:val="24"/>
                <w:u w:val="single"/>
                <w:lang w:eastAsia="pt-BR"/>
              </w:rPr>
            </w:rPrChange>
          </w:rPr>
          <w:t>IDENTIFICAÇÃO DAS PARTES CONTRATANTES</w:t>
        </w:r>
      </w:ins>
    </w:p>
    <w:p w:rsidR="00000000" w:rsidRDefault="00766438">
      <w:pPr>
        <w:spacing w:after="0" w:line="360" w:lineRule="auto"/>
        <w:jc w:val="both"/>
        <w:rPr>
          <w:ins w:id="1472" w:author="Fabio" w:date="2013-11-14T17:27:00Z"/>
          <w:rFonts w:ascii="Times New Roman" w:eastAsia="Times New Roman" w:hAnsi="Times New Roman"/>
          <w:sz w:val="24"/>
          <w:szCs w:val="24"/>
          <w:lang w:eastAsia="pt-BR"/>
        </w:rPr>
        <w:pPrChange w:id="1473" w:author="Fabio" w:date="2013-11-14T17:17:00Z">
          <w:pPr>
            <w:spacing w:after="0" w:line="240" w:lineRule="auto"/>
          </w:pPr>
        </w:pPrChange>
      </w:pPr>
      <w:ins w:id="1474" w:author="Fabio" w:date="2013-11-12T20:51:00Z">
        <w:r w:rsidRPr="00766438">
          <w:rPr>
            <w:rFonts w:ascii="Times New Roman" w:eastAsia="Times New Roman" w:hAnsi="Times New Roman"/>
            <w:sz w:val="24"/>
            <w:szCs w:val="24"/>
            <w:lang w:eastAsia="pt-BR"/>
            <w:rPrChange w:id="1475"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476"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477"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478" w:author="Fabio" w:date="2013-11-14T17:26:00Z">
              <w:rPr>
                <w:rFonts w:ascii="Arial" w:eastAsia="Times New Roman" w:hAnsi="Arial" w:cs="Arial"/>
                <w:b/>
                <w:bCs/>
                <w:i/>
                <w:iCs/>
                <w:color w:val="0000FF"/>
                <w:sz w:val="24"/>
                <w:szCs w:val="24"/>
                <w:u w:val="single"/>
                <w:lang w:eastAsia="pt-BR"/>
              </w:rPr>
            </w:rPrChange>
          </w:rPr>
          <w:t>CONTRATANTE:</w:t>
        </w:r>
        <w:r w:rsidRPr="00766438">
          <w:rPr>
            <w:rFonts w:ascii="Times New Roman" w:eastAsia="Times New Roman" w:hAnsi="Times New Roman"/>
            <w:sz w:val="24"/>
            <w:szCs w:val="24"/>
            <w:lang w:eastAsia="pt-BR"/>
            <w:rPrChange w:id="1479" w:author="Fabio" w:date="2013-11-14T17:26:00Z">
              <w:rPr>
                <w:rFonts w:ascii="Arial" w:eastAsia="Times New Roman" w:hAnsi="Arial" w:cs="Arial"/>
                <w:i/>
                <w:iCs/>
                <w:color w:val="0000FF"/>
                <w:sz w:val="24"/>
                <w:szCs w:val="24"/>
                <w:u w:val="single"/>
                <w:lang w:eastAsia="pt-BR"/>
              </w:rPr>
            </w:rPrChange>
          </w:rPr>
          <w:t xml:space="preserve"> (Nome da Contratante), com sede em (xxx), na Rua (xxx), nº (xxx), bairro (xxx), </w:t>
        </w:r>
        <w:proofErr w:type="spellStart"/>
        <w:proofErr w:type="gramStart"/>
        <w:r w:rsidRPr="00766438">
          <w:rPr>
            <w:rFonts w:ascii="Times New Roman" w:eastAsia="Times New Roman" w:hAnsi="Times New Roman"/>
            <w:sz w:val="24"/>
            <w:szCs w:val="24"/>
            <w:lang w:eastAsia="pt-BR"/>
            <w:rPrChange w:id="1480" w:author="Fabio" w:date="2013-11-14T17:26:00Z">
              <w:rPr>
                <w:rFonts w:ascii="Arial" w:eastAsia="Times New Roman" w:hAnsi="Arial" w:cs="Arial"/>
                <w:i/>
                <w:iCs/>
                <w:color w:val="0000FF"/>
                <w:sz w:val="24"/>
                <w:szCs w:val="24"/>
                <w:u w:val="single"/>
                <w:lang w:eastAsia="pt-BR"/>
              </w:rPr>
            </w:rPrChange>
          </w:rPr>
          <w:t>Cep</w:t>
        </w:r>
        <w:proofErr w:type="spellEnd"/>
        <w:proofErr w:type="gramEnd"/>
        <w:r w:rsidRPr="00766438">
          <w:rPr>
            <w:rFonts w:ascii="Times New Roman" w:eastAsia="Times New Roman" w:hAnsi="Times New Roman"/>
            <w:sz w:val="24"/>
            <w:szCs w:val="24"/>
            <w:lang w:eastAsia="pt-BR"/>
            <w:rPrChange w:id="1481" w:author="Fabio" w:date="2013-11-14T17:26:00Z">
              <w:rPr>
                <w:rFonts w:ascii="Arial" w:eastAsia="Times New Roman" w:hAnsi="Arial" w:cs="Arial"/>
                <w:i/>
                <w:iCs/>
                <w:color w:val="0000FF"/>
                <w:sz w:val="24"/>
                <w:szCs w:val="24"/>
                <w:u w:val="single"/>
                <w:lang w:eastAsia="pt-BR"/>
              </w:rPr>
            </w:rPrChange>
          </w:rPr>
          <w:t xml:space="preserve"> (xxx), no Estado (xxx), inscrita no C.N.P.J. </w:t>
        </w:r>
        <w:proofErr w:type="gramStart"/>
        <w:r w:rsidRPr="00766438">
          <w:rPr>
            <w:rFonts w:ascii="Times New Roman" w:eastAsia="Times New Roman" w:hAnsi="Times New Roman"/>
            <w:sz w:val="24"/>
            <w:szCs w:val="24"/>
            <w:lang w:eastAsia="pt-BR"/>
            <w:rPrChange w:id="1482" w:author="Fabio" w:date="2013-11-14T17:26:00Z">
              <w:rPr>
                <w:rFonts w:ascii="Arial" w:eastAsia="Times New Roman" w:hAnsi="Arial" w:cs="Arial"/>
                <w:i/>
                <w:iCs/>
                <w:color w:val="0000FF"/>
                <w:sz w:val="24"/>
                <w:szCs w:val="24"/>
                <w:u w:val="single"/>
                <w:lang w:eastAsia="pt-BR"/>
              </w:rPr>
            </w:rPrChange>
          </w:rPr>
          <w:t>sob</w:t>
        </w:r>
        <w:proofErr w:type="gramEnd"/>
        <w:r w:rsidRPr="00766438">
          <w:rPr>
            <w:rFonts w:ascii="Times New Roman" w:eastAsia="Times New Roman" w:hAnsi="Times New Roman"/>
            <w:sz w:val="24"/>
            <w:szCs w:val="24"/>
            <w:lang w:eastAsia="pt-BR"/>
            <w:rPrChange w:id="1483" w:author="Fabio" w:date="2013-11-14T17:26:00Z">
              <w:rPr>
                <w:rFonts w:ascii="Arial" w:eastAsia="Times New Roman" w:hAnsi="Arial" w:cs="Arial"/>
                <w:i/>
                <w:iCs/>
                <w:color w:val="0000FF"/>
                <w:sz w:val="24"/>
                <w:szCs w:val="24"/>
                <w:u w:val="single"/>
                <w:lang w:eastAsia="pt-BR"/>
              </w:rPr>
            </w:rPrChange>
          </w:rPr>
          <w:t xml:space="preserve"> o nº (xxx), e no Cadastro Estadual sob o nº (xxx), neste ato representada pelo seu diretor (xxx), (Nacionalidade), (Estado Civil), (Profissão), Carteira de Identidade nº (xxx), </w:t>
        </w:r>
        <w:proofErr w:type="spellStart"/>
        <w:r w:rsidRPr="00766438">
          <w:rPr>
            <w:rFonts w:ascii="Times New Roman" w:eastAsia="Times New Roman" w:hAnsi="Times New Roman"/>
            <w:sz w:val="24"/>
            <w:szCs w:val="24"/>
            <w:lang w:eastAsia="pt-BR"/>
            <w:rPrChange w:id="1484" w:author="Fabio" w:date="2013-11-14T17:26:00Z">
              <w:rPr>
                <w:rFonts w:ascii="Arial" w:eastAsia="Times New Roman" w:hAnsi="Arial" w:cs="Arial"/>
                <w:i/>
                <w:iCs/>
                <w:color w:val="0000FF"/>
                <w:sz w:val="24"/>
                <w:szCs w:val="24"/>
                <w:u w:val="single"/>
                <w:lang w:eastAsia="pt-BR"/>
              </w:rPr>
            </w:rPrChange>
          </w:rPr>
          <w:t>C.P.F.</w:t>
        </w:r>
        <w:proofErr w:type="spellEnd"/>
        <w:r w:rsidRPr="00766438">
          <w:rPr>
            <w:rFonts w:ascii="Times New Roman" w:eastAsia="Times New Roman" w:hAnsi="Times New Roman"/>
            <w:sz w:val="24"/>
            <w:szCs w:val="24"/>
            <w:lang w:eastAsia="pt-BR"/>
            <w:rPrChange w:id="1485" w:author="Fabio" w:date="2013-11-14T17:26:00Z">
              <w:rPr>
                <w:rFonts w:ascii="Arial" w:eastAsia="Times New Roman" w:hAnsi="Arial" w:cs="Arial"/>
                <w:i/>
                <w:iCs/>
                <w:color w:val="0000FF"/>
                <w:sz w:val="24"/>
                <w:szCs w:val="24"/>
                <w:u w:val="single"/>
                <w:lang w:eastAsia="pt-BR"/>
              </w:rPr>
            </w:rPrChange>
          </w:rPr>
          <w:t xml:space="preserve"> nº (xxx), residente e domiciliado na Rua (xxx), nº (xxx), bairro (xxx), </w:t>
        </w:r>
        <w:proofErr w:type="spellStart"/>
        <w:r w:rsidRPr="00766438">
          <w:rPr>
            <w:rFonts w:ascii="Times New Roman" w:eastAsia="Times New Roman" w:hAnsi="Times New Roman"/>
            <w:sz w:val="24"/>
            <w:szCs w:val="24"/>
            <w:lang w:eastAsia="pt-BR"/>
            <w:rPrChange w:id="1486" w:author="Fabio" w:date="2013-11-14T17:26:00Z">
              <w:rPr>
                <w:rFonts w:ascii="Arial" w:eastAsia="Times New Roman" w:hAnsi="Arial" w:cs="Arial"/>
                <w:i/>
                <w:iCs/>
                <w:color w:val="0000FF"/>
                <w:sz w:val="24"/>
                <w:szCs w:val="24"/>
                <w:u w:val="single"/>
                <w:lang w:eastAsia="pt-BR"/>
              </w:rPr>
            </w:rPrChange>
          </w:rPr>
          <w:t>Cep</w:t>
        </w:r>
        <w:proofErr w:type="spellEnd"/>
        <w:r w:rsidRPr="00766438">
          <w:rPr>
            <w:rFonts w:ascii="Times New Roman" w:eastAsia="Times New Roman" w:hAnsi="Times New Roman"/>
            <w:sz w:val="24"/>
            <w:szCs w:val="24"/>
            <w:lang w:eastAsia="pt-BR"/>
            <w:rPrChange w:id="1487" w:author="Fabio" w:date="2013-11-14T17:26:00Z">
              <w:rPr>
                <w:rFonts w:ascii="Arial" w:eastAsia="Times New Roman" w:hAnsi="Arial" w:cs="Arial"/>
                <w:i/>
                <w:iCs/>
                <w:color w:val="0000FF"/>
                <w:sz w:val="24"/>
                <w:szCs w:val="24"/>
                <w:u w:val="single"/>
                <w:lang w:eastAsia="pt-BR"/>
              </w:rPr>
            </w:rPrChange>
          </w:rPr>
          <w:t xml:space="preserve"> (xxx), Cidade (xxx), no Estado (xxx).</w:t>
        </w:r>
        <w:r w:rsidRPr="00766438">
          <w:rPr>
            <w:rFonts w:ascii="Times New Roman" w:eastAsia="Times New Roman" w:hAnsi="Times New Roman"/>
            <w:sz w:val="24"/>
            <w:szCs w:val="24"/>
            <w:lang w:eastAsia="pt-BR"/>
            <w:rPrChange w:id="1488"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489"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490" w:author="Fabio" w:date="2013-11-14T17:26:00Z">
              <w:rPr>
                <w:rFonts w:ascii="Arial" w:eastAsia="Times New Roman" w:hAnsi="Arial" w:cs="Arial"/>
                <w:b/>
                <w:bCs/>
                <w:i/>
                <w:iCs/>
                <w:color w:val="0000FF"/>
                <w:sz w:val="24"/>
                <w:szCs w:val="24"/>
                <w:u w:val="single"/>
                <w:lang w:eastAsia="pt-BR"/>
              </w:rPr>
            </w:rPrChange>
          </w:rPr>
          <w:t>CONTRATADA:</w:t>
        </w:r>
        <w:r w:rsidRPr="00766438">
          <w:rPr>
            <w:rFonts w:ascii="Times New Roman" w:eastAsia="Times New Roman" w:hAnsi="Times New Roman"/>
            <w:sz w:val="24"/>
            <w:szCs w:val="24"/>
            <w:lang w:eastAsia="pt-BR"/>
            <w:rPrChange w:id="1491" w:author="Fabio" w:date="2013-11-14T17:26:00Z">
              <w:rPr>
                <w:rFonts w:ascii="Arial" w:eastAsia="Times New Roman" w:hAnsi="Arial" w:cs="Arial"/>
                <w:i/>
                <w:iCs/>
                <w:color w:val="0000FF"/>
                <w:sz w:val="24"/>
                <w:szCs w:val="24"/>
                <w:u w:val="single"/>
                <w:lang w:eastAsia="pt-BR"/>
              </w:rPr>
            </w:rPrChange>
          </w:rPr>
          <w:t xml:space="preserve"> </w:t>
        </w:r>
      </w:ins>
      <w:ins w:id="1492" w:author="Fabio" w:date="2013-11-12T21:05:00Z">
        <w:r w:rsidRPr="00766438">
          <w:rPr>
            <w:rFonts w:ascii="Times New Roman" w:eastAsia="Times New Roman" w:hAnsi="Times New Roman"/>
            <w:sz w:val="24"/>
            <w:szCs w:val="24"/>
            <w:lang w:eastAsia="pt-BR"/>
            <w:rPrChange w:id="1493" w:author="Fabio" w:date="2013-11-14T17:26:00Z">
              <w:rPr>
                <w:rFonts w:ascii="Arial" w:eastAsia="Times New Roman" w:hAnsi="Arial" w:cs="Arial"/>
                <w:i/>
                <w:iCs/>
                <w:color w:val="0000FF"/>
                <w:sz w:val="24"/>
                <w:szCs w:val="24"/>
                <w:u w:val="single"/>
                <w:lang w:eastAsia="pt-BR"/>
              </w:rPr>
            </w:rPrChange>
          </w:rPr>
          <w:t>(xxx)</w:t>
        </w:r>
      </w:ins>
      <w:ins w:id="1494" w:author="Fabio" w:date="2013-11-12T20:51:00Z">
        <w:r w:rsidRPr="00766438">
          <w:rPr>
            <w:rFonts w:ascii="Times New Roman" w:eastAsia="Times New Roman" w:hAnsi="Times New Roman"/>
            <w:sz w:val="24"/>
            <w:szCs w:val="24"/>
            <w:lang w:eastAsia="pt-BR"/>
            <w:rPrChange w:id="1495" w:author="Fabio" w:date="2013-11-14T17:26:00Z">
              <w:rPr>
                <w:rFonts w:ascii="Arial" w:eastAsia="Times New Roman" w:hAnsi="Arial" w:cs="Arial"/>
                <w:i/>
                <w:iCs/>
                <w:color w:val="0000FF"/>
                <w:sz w:val="24"/>
                <w:szCs w:val="24"/>
                <w:u w:val="single"/>
                <w:lang w:eastAsia="pt-BR"/>
              </w:rPr>
            </w:rPrChange>
          </w:rPr>
          <w:t xml:space="preserve">, com sede em São Paulo, na Rua (xxx), nº (xxx), bairro (xxx), </w:t>
        </w:r>
        <w:proofErr w:type="spellStart"/>
        <w:r w:rsidRPr="00766438">
          <w:rPr>
            <w:rFonts w:ascii="Times New Roman" w:eastAsia="Times New Roman" w:hAnsi="Times New Roman"/>
            <w:sz w:val="24"/>
            <w:szCs w:val="24"/>
            <w:lang w:eastAsia="pt-BR"/>
            <w:rPrChange w:id="1496" w:author="Fabio" w:date="2013-11-14T17:26:00Z">
              <w:rPr>
                <w:rFonts w:ascii="Arial" w:eastAsia="Times New Roman" w:hAnsi="Arial" w:cs="Arial"/>
                <w:i/>
                <w:iCs/>
                <w:color w:val="0000FF"/>
                <w:sz w:val="24"/>
                <w:szCs w:val="24"/>
                <w:u w:val="single"/>
                <w:lang w:eastAsia="pt-BR"/>
              </w:rPr>
            </w:rPrChange>
          </w:rPr>
          <w:t>Cep</w:t>
        </w:r>
        <w:proofErr w:type="spellEnd"/>
        <w:r w:rsidRPr="00766438">
          <w:rPr>
            <w:rFonts w:ascii="Times New Roman" w:eastAsia="Times New Roman" w:hAnsi="Times New Roman"/>
            <w:sz w:val="24"/>
            <w:szCs w:val="24"/>
            <w:lang w:eastAsia="pt-BR"/>
            <w:rPrChange w:id="1497" w:author="Fabio" w:date="2013-11-14T17:26:00Z">
              <w:rPr>
                <w:rFonts w:ascii="Arial" w:eastAsia="Times New Roman" w:hAnsi="Arial" w:cs="Arial"/>
                <w:i/>
                <w:iCs/>
                <w:color w:val="0000FF"/>
                <w:sz w:val="24"/>
                <w:szCs w:val="24"/>
                <w:u w:val="single"/>
                <w:lang w:eastAsia="pt-BR"/>
              </w:rPr>
            </w:rPrChange>
          </w:rPr>
          <w:t xml:space="preserve"> (xxx), no Estado (xxx), inscrita no </w:t>
        </w:r>
        <w:proofErr w:type="spellStart"/>
        <w:r w:rsidRPr="00766438">
          <w:rPr>
            <w:rFonts w:ascii="Times New Roman" w:eastAsia="Times New Roman" w:hAnsi="Times New Roman"/>
            <w:sz w:val="24"/>
            <w:szCs w:val="24"/>
            <w:lang w:eastAsia="pt-BR"/>
            <w:rPrChange w:id="1498" w:author="Fabio" w:date="2013-11-14T17:26:00Z">
              <w:rPr>
                <w:rFonts w:ascii="Arial" w:eastAsia="Times New Roman" w:hAnsi="Arial" w:cs="Arial"/>
                <w:i/>
                <w:iCs/>
                <w:color w:val="0000FF"/>
                <w:sz w:val="24"/>
                <w:szCs w:val="24"/>
                <w:u w:val="single"/>
                <w:lang w:eastAsia="pt-BR"/>
              </w:rPr>
            </w:rPrChange>
          </w:rPr>
          <w:t>C.N.P.J.</w:t>
        </w:r>
        <w:proofErr w:type="spellEnd"/>
        <w:r w:rsidRPr="00766438">
          <w:rPr>
            <w:rFonts w:ascii="Times New Roman" w:eastAsia="Times New Roman" w:hAnsi="Times New Roman"/>
            <w:sz w:val="24"/>
            <w:szCs w:val="24"/>
            <w:lang w:eastAsia="pt-BR"/>
            <w:rPrChange w:id="1499" w:author="Fabio" w:date="2013-11-14T17:26:00Z">
              <w:rPr>
                <w:rFonts w:ascii="Arial" w:eastAsia="Times New Roman" w:hAnsi="Arial" w:cs="Arial"/>
                <w:i/>
                <w:iCs/>
                <w:color w:val="0000FF"/>
                <w:sz w:val="24"/>
                <w:szCs w:val="24"/>
                <w:u w:val="single"/>
                <w:lang w:eastAsia="pt-BR"/>
              </w:rPr>
            </w:rPrChange>
          </w:rPr>
          <w:t xml:space="preserve"> </w:t>
        </w:r>
        <w:proofErr w:type="gramStart"/>
        <w:r w:rsidRPr="00766438">
          <w:rPr>
            <w:rFonts w:ascii="Times New Roman" w:eastAsia="Times New Roman" w:hAnsi="Times New Roman"/>
            <w:sz w:val="24"/>
            <w:szCs w:val="24"/>
            <w:lang w:eastAsia="pt-BR"/>
            <w:rPrChange w:id="1500" w:author="Fabio" w:date="2013-11-14T17:26:00Z">
              <w:rPr>
                <w:rFonts w:ascii="Arial" w:eastAsia="Times New Roman" w:hAnsi="Arial" w:cs="Arial"/>
                <w:i/>
                <w:iCs/>
                <w:color w:val="0000FF"/>
                <w:sz w:val="24"/>
                <w:szCs w:val="24"/>
                <w:u w:val="single"/>
                <w:lang w:eastAsia="pt-BR"/>
              </w:rPr>
            </w:rPrChange>
          </w:rPr>
          <w:t>sob</w:t>
        </w:r>
        <w:proofErr w:type="gramEnd"/>
        <w:r w:rsidRPr="00766438">
          <w:rPr>
            <w:rFonts w:ascii="Times New Roman" w:eastAsia="Times New Roman" w:hAnsi="Times New Roman"/>
            <w:sz w:val="24"/>
            <w:szCs w:val="24"/>
            <w:lang w:eastAsia="pt-BR"/>
            <w:rPrChange w:id="1501" w:author="Fabio" w:date="2013-11-14T17:26:00Z">
              <w:rPr>
                <w:rFonts w:ascii="Arial" w:eastAsia="Times New Roman" w:hAnsi="Arial" w:cs="Arial"/>
                <w:i/>
                <w:iCs/>
                <w:color w:val="0000FF"/>
                <w:sz w:val="24"/>
                <w:szCs w:val="24"/>
                <w:u w:val="single"/>
                <w:lang w:eastAsia="pt-BR"/>
              </w:rPr>
            </w:rPrChange>
          </w:rPr>
          <w:t xml:space="preserve"> o nº 98.090.909/0001-90 e no Cadastro Estadual sob o nº (xxx), neste ato representada pelo seu diretor (xxx), (Nacionalidade), (Estado Civil), (Profissão), Carteira de Identidade nº (xxx), </w:t>
        </w:r>
        <w:proofErr w:type="spellStart"/>
        <w:r w:rsidRPr="00766438">
          <w:rPr>
            <w:rFonts w:ascii="Times New Roman" w:eastAsia="Times New Roman" w:hAnsi="Times New Roman"/>
            <w:sz w:val="24"/>
            <w:szCs w:val="24"/>
            <w:lang w:eastAsia="pt-BR"/>
            <w:rPrChange w:id="1502" w:author="Fabio" w:date="2013-11-14T17:26:00Z">
              <w:rPr>
                <w:rFonts w:ascii="Arial" w:eastAsia="Times New Roman" w:hAnsi="Arial" w:cs="Arial"/>
                <w:i/>
                <w:iCs/>
                <w:color w:val="0000FF"/>
                <w:sz w:val="24"/>
                <w:szCs w:val="24"/>
                <w:u w:val="single"/>
                <w:lang w:eastAsia="pt-BR"/>
              </w:rPr>
            </w:rPrChange>
          </w:rPr>
          <w:t>C.P.F.</w:t>
        </w:r>
        <w:proofErr w:type="spellEnd"/>
        <w:r w:rsidRPr="00766438">
          <w:rPr>
            <w:rFonts w:ascii="Times New Roman" w:eastAsia="Times New Roman" w:hAnsi="Times New Roman"/>
            <w:sz w:val="24"/>
            <w:szCs w:val="24"/>
            <w:lang w:eastAsia="pt-BR"/>
            <w:rPrChange w:id="1503" w:author="Fabio" w:date="2013-11-14T17:26:00Z">
              <w:rPr>
                <w:rFonts w:ascii="Arial" w:eastAsia="Times New Roman" w:hAnsi="Arial" w:cs="Arial"/>
                <w:i/>
                <w:iCs/>
                <w:color w:val="0000FF"/>
                <w:sz w:val="24"/>
                <w:szCs w:val="24"/>
                <w:u w:val="single"/>
                <w:lang w:eastAsia="pt-BR"/>
              </w:rPr>
            </w:rPrChange>
          </w:rPr>
          <w:t xml:space="preserve"> nº (xxx), residente e domiciliado na Rua (xxx), nº (xxx), bairro (xxx), </w:t>
        </w:r>
        <w:proofErr w:type="spellStart"/>
        <w:r w:rsidRPr="00766438">
          <w:rPr>
            <w:rFonts w:ascii="Times New Roman" w:eastAsia="Times New Roman" w:hAnsi="Times New Roman"/>
            <w:sz w:val="24"/>
            <w:szCs w:val="24"/>
            <w:lang w:eastAsia="pt-BR"/>
            <w:rPrChange w:id="1504" w:author="Fabio" w:date="2013-11-14T17:26:00Z">
              <w:rPr>
                <w:rFonts w:ascii="Arial" w:eastAsia="Times New Roman" w:hAnsi="Arial" w:cs="Arial"/>
                <w:i/>
                <w:iCs/>
                <w:color w:val="0000FF"/>
                <w:sz w:val="24"/>
                <w:szCs w:val="24"/>
                <w:u w:val="single"/>
                <w:lang w:eastAsia="pt-BR"/>
              </w:rPr>
            </w:rPrChange>
          </w:rPr>
          <w:t>Cep</w:t>
        </w:r>
        <w:proofErr w:type="spellEnd"/>
        <w:r w:rsidRPr="00766438">
          <w:rPr>
            <w:rFonts w:ascii="Times New Roman" w:eastAsia="Times New Roman" w:hAnsi="Times New Roman"/>
            <w:sz w:val="24"/>
            <w:szCs w:val="24"/>
            <w:lang w:eastAsia="pt-BR"/>
            <w:rPrChange w:id="1505" w:author="Fabio" w:date="2013-11-14T17:26:00Z">
              <w:rPr>
                <w:rFonts w:ascii="Arial" w:eastAsia="Times New Roman" w:hAnsi="Arial" w:cs="Arial"/>
                <w:i/>
                <w:iCs/>
                <w:color w:val="0000FF"/>
                <w:sz w:val="24"/>
                <w:szCs w:val="24"/>
                <w:u w:val="single"/>
                <w:lang w:eastAsia="pt-BR"/>
              </w:rPr>
            </w:rPrChange>
          </w:rPr>
          <w:t xml:space="preserve"> (xxx), Cidade (xxx), no Estado (xxx).</w:t>
        </w:r>
        <w:r w:rsidRPr="00766438">
          <w:rPr>
            <w:rFonts w:ascii="Times New Roman" w:eastAsia="Times New Roman" w:hAnsi="Times New Roman"/>
            <w:sz w:val="24"/>
            <w:szCs w:val="24"/>
            <w:lang w:eastAsia="pt-BR"/>
            <w:rPrChange w:id="1506"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507"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i/>
            <w:iCs/>
            <w:sz w:val="24"/>
            <w:szCs w:val="24"/>
            <w:lang w:eastAsia="pt-BR"/>
            <w:rPrChange w:id="1508" w:author="Fabio" w:date="2013-11-14T17:26:00Z">
              <w:rPr>
                <w:rFonts w:ascii="Arial" w:eastAsia="Times New Roman" w:hAnsi="Arial" w:cs="Arial"/>
                <w:b/>
                <w:bCs/>
                <w:i/>
                <w:iCs/>
                <w:color w:val="0000FF"/>
                <w:sz w:val="24"/>
                <w:szCs w:val="24"/>
                <w:u w:val="single"/>
                <w:lang w:eastAsia="pt-BR"/>
              </w:rPr>
            </w:rPrChange>
          </w:rPr>
          <w:t>As partes acima identificadas têm, entre si, justo e acertado o presente Contrato de Licença de Uso e Prestação de Serviços de Software, que se regerá pelas cláusulas seguintes e pelas condições descritas no presente.</w:t>
        </w:r>
      </w:ins>
    </w:p>
    <w:p w:rsidR="00000000" w:rsidRDefault="00766438">
      <w:pPr>
        <w:spacing w:after="0" w:line="360" w:lineRule="auto"/>
        <w:jc w:val="both"/>
        <w:rPr>
          <w:rFonts w:ascii="Times New Roman" w:eastAsia="Times New Roman" w:hAnsi="Times New Roman"/>
          <w:sz w:val="24"/>
          <w:szCs w:val="24"/>
          <w:lang w:eastAsia="pt-BR"/>
        </w:rPr>
        <w:pPrChange w:id="1509" w:author="Fabio" w:date="2013-11-14T17:17:00Z">
          <w:pPr>
            <w:spacing w:after="0" w:line="240" w:lineRule="auto"/>
          </w:pPr>
        </w:pPrChange>
      </w:pPr>
      <w:ins w:id="1510" w:author="Fabio" w:date="2013-11-12T20:51:00Z">
        <w:r w:rsidRPr="00766438">
          <w:rPr>
            <w:rFonts w:ascii="Times New Roman" w:eastAsia="Times New Roman" w:hAnsi="Times New Roman"/>
            <w:sz w:val="24"/>
            <w:szCs w:val="24"/>
            <w:lang w:eastAsia="pt-BR"/>
            <w:rPrChange w:id="1511" w:author="Fabio" w:date="2013-11-14T17:26:00Z">
              <w:rPr>
                <w:rFonts w:ascii="Arial" w:eastAsia="Times New Roman" w:hAnsi="Arial" w:cs="Arial"/>
                <w:i/>
                <w:iCs/>
                <w:color w:val="0000FF"/>
                <w:sz w:val="24"/>
                <w:szCs w:val="24"/>
                <w:u w:val="single"/>
                <w:lang w:eastAsia="pt-BR"/>
              </w:rPr>
            </w:rPrChange>
          </w:rPr>
          <w:t>       </w:t>
        </w:r>
        <w:r w:rsidRPr="00766438">
          <w:rPr>
            <w:rFonts w:ascii="Times New Roman" w:eastAsia="Times New Roman" w:hAnsi="Times New Roman"/>
            <w:sz w:val="24"/>
            <w:szCs w:val="24"/>
            <w:lang w:eastAsia="pt-BR"/>
            <w:rPrChange w:id="1512"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513" w:author="Fabio" w:date="2013-11-14T17:26:00Z">
              <w:rPr>
                <w:rFonts w:ascii="Arial" w:eastAsia="Times New Roman" w:hAnsi="Arial" w:cs="Arial"/>
                <w:i/>
                <w:iCs/>
                <w:color w:val="0000FF"/>
                <w:sz w:val="24"/>
                <w:szCs w:val="24"/>
                <w:u w:val="single"/>
                <w:lang w:eastAsia="pt-BR"/>
              </w:rPr>
            </w:rPrChange>
          </w:rPr>
          <w:br/>
          <w:t xml:space="preserve">        </w:t>
        </w:r>
      </w:ins>
    </w:p>
    <w:p w:rsidR="006944FF" w:rsidRPr="00864FA3" w:rsidRDefault="006944FF" w:rsidP="00734C9D">
      <w:pPr>
        <w:spacing w:after="0" w:line="360" w:lineRule="auto"/>
        <w:jc w:val="both"/>
        <w:rPr>
          <w:rFonts w:ascii="Times New Roman" w:eastAsia="Times New Roman" w:hAnsi="Times New Roman"/>
          <w:sz w:val="24"/>
          <w:szCs w:val="24"/>
          <w:lang w:eastAsia="pt-BR"/>
        </w:rPr>
      </w:pPr>
    </w:p>
    <w:p w:rsidR="006944FF" w:rsidRPr="00864FA3" w:rsidRDefault="006944FF" w:rsidP="00734C9D">
      <w:pPr>
        <w:spacing w:after="0" w:line="360" w:lineRule="auto"/>
        <w:jc w:val="both"/>
        <w:rPr>
          <w:rFonts w:ascii="Times New Roman" w:eastAsia="Times New Roman" w:hAnsi="Times New Roman"/>
          <w:sz w:val="24"/>
          <w:szCs w:val="24"/>
          <w:lang w:eastAsia="pt-BR"/>
        </w:rPr>
      </w:pPr>
    </w:p>
    <w:p w:rsidR="006944FF" w:rsidRPr="00864FA3" w:rsidRDefault="006944FF" w:rsidP="00734C9D">
      <w:pPr>
        <w:spacing w:after="0" w:line="360" w:lineRule="auto"/>
        <w:jc w:val="both"/>
        <w:rPr>
          <w:ins w:id="1514" w:author="Fabio" w:date="2013-11-12T20:51:00Z"/>
          <w:rFonts w:ascii="Times New Roman" w:eastAsia="Times New Roman" w:hAnsi="Times New Roman"/>
          <w:sz w:val="24"/>
          <w:szCs w:val="24"/>
          <w:lang w:eastAsia="pt-BR"/>
          <w:rPrChange w:id="1515" w:author="Fabio" w:date="2013-11-14T17:26:00Z">
            <w:rPr>
              <w:ins w:id="1516" w:author="Fabio" w:date="2013-11-12T20:51:00Z"/>
              <w:rFonts w:ascii="Arial" w:eastAsia="Times New Roman" w:hAnsi="Arial" w:cs="Arial"/>
              <w:sz w:val="24"/>
              <w:szCs w:val="24"/>
              <w:lang w:eastAsia="pt-BR"/>
            </w:rPr>
          </w:rPrChange>
        </w:rPr>
      </w:pPr>
    </w:p>
    <w:p w:rsidR="00000000" w:rsidRDefault="00766438">
      <w:pPr>
        <w:spacing w:after="0" w:line="360" w:lineRule="auto"/>
        <w:jc w:val="center"/>
        <w:rPr>
          <w:ins w:id="1517" w:author="Fabio" w:date="2013-11-12T20:51:00Z"/>
          <w:rFonts w:ascii="Times New Roman" w:eastAsia="Times New Roman" w:hAnsi="Times New Roman"/>
          <w:b/>
          <w:sz w:val="24"/>
          <w:szCs w:val="24"/>
          <w:lang w:eastAsia="pt-BR"/>
          <w:rPrChange w:id="1518" w:author="Fabio" w:date="2013-11-14T17:33:00Z">
            <w:rPr>
              <w:ins w:id="1519" w:author="Fabio" w:date="2013-11-12T20:51:00Z"/>
              <w:rFonts w:ascii="Arial" w:eastAsia="Times New Roman" w:hAnsi="Arial" w:cs="Arial"/>
              <w:sz w:val="24"/>
              <w:szCs w:val="24"/>
              <w:lang w:eastAsia="pt-BR"/>
            </w:rPr>
          </w:rPrChange>
        </w:rPr>
        <w:pPrChange w:id="1520" w:author="Fabio" w:date="2013-11-14T17:30:00Z">
          <w:pPr>
            <w:spacing w:after="0" w:line="240" w:lineRule="auto"/>
            <w:jc w:val="center"/>
          </w:pPr>
        </w:pPrChange>
      </w:pPr>
      <w:ins w:id="1521" w:author="Fabio" w:date="2013-11-12T20:51:00Z">
        <w:r w:rsidRPr="00766438">
          <w:rPr>
            <w:rFonts w:ascii="Times New Roman" w:eastAsia="Times New Roman" w:hAnsi="Times New Roman"/>
            <w:b/>
            <w:bCs/>
            <w:sz w:val="24"/>
            <w:szCs w:val="24"/>
            <w:lang w:eastAsia="pt-BR"/>
            <w:rPrChange w:id="1522" w:author="Fabio" w:date="2013-11-14T17:33:00Z">
              <w:rPr>
                <w:rFonts w:ascii="Arial" w:eastAsia="Times New Roman" w:hAnsi="Arial" w:cs="Arial"/>
                <w:b/>
                <w:bCs/>
                <w:i/>
                <w:iCs/>
                <w:color w:val="0000FF"/>
                <w:sz w:val="24"/>
                <w:szCs w:val="24"/>
                <w:u w:val="single"/>
                <w:lang w:eastAsia="pt-BR"/>
              </w:rPr>
            </w:rPrChange>
          </w:rPr>
          <w:lastRenderedPageBreak/>
          <w:t>DO OBJETO DO CONTRATO</w:t>
        </w:r>
      </w:ins>
    </w:p>
    <w:p w:rsidR="00000000" w:rsidRDefault="00766438">
      <w:pPr>
        <w:spacing w:after="0" w:line="360" w:lineRule="auto"/>
        <w:jc w:val="both"/>
        <w:rPr>
          <w:ins w:id="1523" w:author="Fabio" w:date="2013-11-14T17:28:00Z"/>
          <w:rFonts w:ascii="Times New Roman" w:eastAsia="Times New Roman" w:hAnsi="Times New Roman"/>
          <w:sz w:val="24"/>
          <w:szCs w:val="24"/>
          <w:lang w:eastAsia="pt-BR"/>
        </w:rPr>
        <w:pPrChange w:id="1524" w:author="Fabio" w:date="2013-11-14T17:17:00Z">
          <w:pPr>
            <w:spacing w:after="0" w:line="240" w:lineRule="auto"/>
            <w:jc w:val="center"/>
          </w:pPr>
        </w:pPrChange>
      </w:pPr>
      <w:ins w:id="1525" w:author="Fabio" w:date="2013-11-12T20:51:00Z">
        <w:r w:rsidRPr="00766438">
          <w:rPr>
            <w:rFonts w:ascii="Times New Roman" w:eastAsia="Times New Roman" w:hAnsi="Times New Roman"/>
            <w:sz w:val="24"/>
            <w:szCs w:val="24"/>
            <w:lang w:eastAsia="pt-BR"/>
            <w:rPrChange w:id="1526"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527"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528"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529" w:author="Fabio" w:date="2013-11-14T17:26:00Z">
              <w:rPr>
                <w:rFonts w:ascii="Arial" w:eastAsia="Times New Roman" w:hAnsi="Arial" w:cs="Arial"/>
                <w:b/>
                <w:bCs/>
                <w:i/>
                <w:iCs/>
                <w:color w:val="0000FF"/>
                <w:sz w:val="24"/>
                <w:szCs w:val="24"/>
                <w:u w:val="single"/>
                <w:lang w:eastAsia="pt-BR"/>
              </w:rPr>
            </w:rPrChange>
          </w:rPr>
          <w:t>Cláusula 1ª.</w:t>
        </w:r>
        <w:r w:rsidRPr="00766438">
          <w:rPr>
            <w:rFonts w:ascii="Times New Roman" w:eastAsia="Times New Roman" w:hAnsi="Times New Roman"/>
            <w:sz w:val="24"/>
            <w:szCs w:val="24"/>
            <w:lang w:eastAsia="pt-BR"/>
            <w:rPrChange w:id="1530" w:author="Fabio" w:date="2013-11-14T17:26:00Z">
              <w:rPr>
                <w:rFonts w:ascii="Arial" w:eastAsia="Times New Roman" w:hAnsi="Arial" w:cs="Arial"/>
                <w:i/>
                <w:iCs/>
                <w:color w:val="0000FF"/>
                <w:sz w:val="24"/>
                <w:szCs w:val="24"/>
                <w:u w:val="single"/>
                <w:lang w:eastAsia="pt-BR"/>
              </w:rPr>
            </w:rPrChange>
          </w:rPr>
          <w:t xml:space="preserve"> O presente instrumento tem como objeto a licença de uso do </w:t>
        </w:r>
        <w:r w:rsidRPr="00766438">
          <w:rPr>
            <w:rFonts w:ascii="Times New Roman" w:eastAsia="Times New Roman" w:hAnsi="Times New Roman"/>
            <w:i/>
            <w:sz w:val="24"/>
            <w:szCs w:val="24"/>
            <w:lang w:eastAsia="pt-BR"/>
            <w:rPrChange w:id="1531"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532" w:author="Fabio" w:date="2013-11-14T17:26:00Z">
              <w:rPr>
                <w:rFonts w:ascii="Arial" w:eastAsia="Times New Roman" w:hAnsi="Arial" w:cs="Arial"/>
                <w:i/>
                <w:iCs/>
                <w:color w:val="0000FF"/>
                <w:sz w:val="24"/>
                <w:szCs w:val="24"/>
                <w:u w:val="single"/>
                <w:lang w:eastAsia="pt-BR"/>
              </w:rPr>
            </w:rPrChange>
          </w:rPr>
          <w:t xml:space="preserve"> (xxx) (Nome do </w:t>
        </w:r>
        <w:r w:rsidRPr="00766438">
          <w:rPr>
            <w:rFonts w:ascii="Times New Roman" w:eastAsia="Times New Roman" w:hAnsi="Times New Roman"/>
            <w:i/>
            <w:sz w:val="24"/>
            <w:szCs w:val="24"/>
            <w:lang w:eastAsia="pt-BR"/>
            <w:rPrChange w:id="1533"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534" w:author="Fabio" w:date="2013-11-14T17:26:00Z">
              <w:rPr>
                <w:rFonts w:ascii="Arial" w:eastAsia="Times New Roman" w:hAnsi="Arial" w:cs="Arial"/>
                <w:i/>
                <w:iCs/>
                <w:color w:val="0000FF"/>
                <w:sz w:val="24"/>
                <w:szCs w:val="24"/>
                <w:u w:val="single"/>
                <w:lang w:eastAsia="pt-BR"/>
              </w:rPr>
            </w:rPrChange>
          </w:rPr>
          <w:t xml:space="preserve">), bem como a prestação de serviços de </w:t>
        </w:r>
        <w:r w:rsidRPr="00766438">
          <w:rPr>
            <w:rFonts w:ascii="Times New Roman" w:eastAsia="Times New Roman" w:hAnsi="Times New Roman"/>
            <w:i/>
            <w:sz w:val="24"/>
            <w:szCs w:val="24"/>
            <w:lang w:eastAsia="pt-BR"/>
            <w:rPrChange w:id="1535"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536" w:author="Fabio" w:date="2013-11-14T17:26:00Z">
              <w:rPr>
                <w:rFonts w:ascii="Arial" w:eastAsia="Times New Roman" w:hAnsi="Arial" w:cs="Arial"/>
                <w:i/>
                <w:iCs/>
                <w:color w:val="0000FF"/>
                <w:sz w:val="24"/>
                <w:szCs w:val="24"/>
                <w:u w:val="single"/>
                <w:lang w:eastAsia="pt-BR"/>
              </w:rPr>
            </w:rPrChange>
          </w:rPr>
          <w:t xml:space="preserve"> para a </w:t>
        </w:r>
        <w:r w:rsidRPr="00766438">
          <w:rPr>
            <w:rFonts w:ascii="Times New Roman" w:eastAsia="Times New Roman" w:hAnsi="Times New Roman"/>
            <w:bCs/>
            <w:sz w:val="24"/>
            <w:szCs w:val="24"/>
            <w:lang w:eastAsia="pt-BR"/>
            <w:rPrChange w:id="1537" w:author="Fabio" w:date="2013-11-14T17:26:00Z">
              <w:rPr>
                <w:rFonts w:ascii="Arial" w:eastAsia="Times New Roman" w:hAnsi="Arial" w:cs="Arial"/>
                <w:b/>
                <w:bCs/>
                <w:i/>
                <w:iCs/>
                <w:color w:val="0000FF"/>
                <w:sz w:val="24"/>
                <w:szCs w:val="24"/>
                <w:u w:val="single"/>
                <w:lang w:eastAsia="pt-BR"/>
              </w:rPr>
            </w:rPrChange>
          </w:rPr>
          <w:t>CONTRATANTE</w:t>
        </w:r>
        <w:proofErr w:type="gramStart"/>
        <w:r w:rsidR="003776DF" w:rsidRPr="00864FA3">
          <w:rPr>
            <w:rFonts w:ascii="Times New Roman" w:eastAsia="Times New Roman" w:hAnsi="Times New Roman"/>
            <w:sz w:val="24"/>
            <w:szCs w:val="24"/>
            <w:lang w:eastAsia="pt-BR"/>
          </w:rPr>
          <w:br/>
        </w:r>
      </w:ins>
      <w:proofErr w:type="gramEnd"/>
    </w:p>
    <w:p w:rsidR="00000000" w:rsidRDefault="00FD574B">
      <w:pPr>
        <w:spacing w:after="0" w:line="360" w:lineRule="auto"/>
        <w:jc w:val="center"/>
        <w:rPr>
          <w:ins w:id="1538" w:author="Fabio" w:date="2013-11-14T17:27:00Z"/>
          <w:rFonts w:ascii="Times New Roman" w:eastAsia="Times New Roman" w:hAnsi="Times New Roman"/>
          <w:sz w:val="24"/>
          <w:szCs w:val="24"/>
          <w:lang w:eastAsia="pt-BR"/>
        </w:rPr>
        <w:pPrChange w:id="1539" w:author="Fabio" w:date="2013-11-14T17:30:00Z">
          <w:pPr>
            <w:spacing w:after="0" w:line="240" w:lineRule="auto"/>
            <w:jc w:val="center"/>
          </w:pPr>
        </w:pPrChange>
      </w:pPr>
    </w:p>
    <w:p w:rsidR="00000000" w:rsidRDefault="00766438">
      <w:pPr>
        <w:spacing w:after="0" w:line="360" w:lineRule="auto"/>
        <w:jc w:val="center"/>
        <w:rPr>
          <w:ins w:id="1540" w:author="Fabio" w:date="2013-11-12T20:51:00Z"/>
          <w:rFonts w:ascii="Times New Roman" w:eastAsia="Times New Roman" w:hAnsi="Times New Roman"/>
          <w:b/>
          <w:sz w:val="24"/>
          <w:szCs w:val="24"/>
          <w:lang w:eastAsia="pt-BR"/>
          <w:rPrChange w:id="1541" w:author="Fabio" w:date="2013-11-14T17:33:00Z">
            <w:rPr>
              <w:ins w:id="1542" w:author="Fabio" w:date="2013-11-12T20:51:00Z"/>
              <w:rFonts w:ascii="Arial" w:eastAsia="Times New Roman" w:hAnsi="Arial" w:cs="Arial"/>
              <w:sz w:val="24"/>
              <w:szCs w:val="24"/>
              <w:lang w:eastAsia="pt-BR"/>
            </w:rPr>
          </w:rPrChange>
        </w:rPr>
        <w:pPrChange w:id="1543" w:author="Fabio" w:date="2013-11-14T17:30:00Z">
          <w:pPr>
            <w:spacing w:after="0" w:line="240" w:lineRule="auto"/>
            <w:jc w:val="center"/>
          </w:pPr>
        </w:pPrChange>
      </w:pPr>
      <w:ins w:id="1544" w:author="Fabio" w:date="2013-11-12T20:51:00Z">
        <w:r w:rsidRPr="00766438">
          <w:rPr>
            <w:rFonts w:ascii="Times New Roman" w:eastAsia="Times New Roman" w:hAnsi="Times New Roman"/>
            <w:b/>
            <w:bCs/>
            <w:sz w:val="24"/>
            <w:szCs w:val="24"/>
            <w:lang w:eastAsia="pt-BR"/>
            <w:rPrChange w:id="1545" w:author="Fabio" w:date="2013-11-14T17:33:00Z">
              <w:rPr>
                <w:rFonts w:ascii="Arial" w:eastAsia="Times New Roman" w:hAnsi="Arial" w:cs="Arial"/>
                <w:b/>
                <w:bCs/>
                <w:i/>
                <w:iCs/>
                <w:color w:val="0000FF"/>
                <w:sz w:val="24"/>
                <w:szCs w:val="24"/>
                <w:u w:val="single"/>
                <w:lang w:eastAsia="pt-BR"/>
              </w:rPr>
            </w:rPrChange>
          </w:rPr>
          <w:t>DA LICENÇA DE USO</w:t>
        </w:r>
      </w:ins>
    </w:p>
    <w:p w:rsidR="00000000" w:rsidRDefault="00766438">
      <w:pPr>
        <w:spacing w:after="0" w:line="360" w:lineRule="auto"/>
        <w:jc w:val="both"/>
        <w:rPr>
          <w:ins w:id="1546" w:author="Fabio" w:date="2013-11-14T17:28:00Z"/>
          <w:rFonts w:ascii="Times New Roman" w:eastAsia="Times New Roman" w:hAnsi="Times New Roman"/>
          <w:sz w:val="24"/>
          <w:szCs w:val="24"/>
          <w:lang w:eastAsia="pt-BR"/>
        </w:rPr>
        <w:pPrChange w:id="1547" w:author="Fabio" w:date="2013-11-14T17:17:00Z">
          <w:pPr>
            <w:spacing w:after="0" w:line="240" w:lineRule="auto"/>
            <w:jc w:val="center"/>
          </w:pPr>
        </w:pPrChange>
      </w:pPr>
      <w:ins w:id="1548" w:author="Fabio" w:date="2013-11-12T20:51:00Z">
        <w:r w:rsidRPr="00766438">
          <w:rPr>
            <w:rFonts w:ascii="Times New Roman" w:eastAsia="Times New Roman" w:hAnsi="Times New Roman"/>
            <w:sz w:val="24"/>
            <w:szCs w:val="24"/>
            <w:lang w:eastAsia="pt-BR"/>
            <w:rPrChange w:id="1549" w:author="Fabio" w:date="2013-11-14T17:26:00Z">
              <w:rPr>
                <w:rFonts w:ascii="Arial" w:eastAsia="Times New Roman" w:hAnsi="Arial" w:cs="Arial"/>
                <w:i/>
                <w:iCs/>
                <w:color w:val="0000FF"/>
                <w:sz w:val="24"/>
                <w:szCs w:val="24"/>
                <w:u w:val="single"/>
                <w:lang w:eastAsia="pt-BR"/>
              </w:rPr>
            </w:rPrChange>
          </w:rPr>
          <w:t>   </w:t>
        </w:r>
      </w:ins>
    </w:p>
    <w:p w:rsidR="00000000" w:rsidRDefault="00766438">
      <w:pPr>
        <w:spacing w:after="0" w:line="360" w:lineRule="auto"/>
        <w:jc w:val="both"/>
        <w:rPr>
          <w:ins w:id="1550" w:author="Fabio" w:date="2013-11-14T17:27:00Z"/>
          <w:rFonts w:ascii="Times New Roman" w:eastAsia="Times New Roman" w:hAnsi="Times New Roman"/>
          <w:sz w:val="24"/>
          <w:szCs w:val="24"/>
          <w:lang w:eastAsia="pt-BR"/>
        </w:rPr>
        <w:pPrChange w:id="1551" w:author="Fabio" w:date="2013-11-14T17:17:00Z">
          <w:pPr>
            <w:spacing w:after="0" w:line="240" w:lineRule="auto"/>
            <w:jc w:val="center"/>
          </w:pPr>
        </w:pPrChange>
      </w:pPr>
      <w:ins w:id="1552" w:author="Fabio" w:date="2013-11-12T20:51:00Z">
        <w:r w:rsidRPr="00766438">
          <w:rPr>
            <w:rFonts w:ascii="Times New Roman" w:eastAsia="Times New Roman" w:hAnsi="Times New Roman"/>
            <w:sz w:val="24"/>
            <w:szCs w:val="24"/>
            <w:lang w:eastAsia="pt-BR"/>
            <w:rPrChange w:id="1553"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554" w:author="Fabio" w:date="2013-11-14T17:26:00Z">
              <w:rPr>
                <w:rFonts w:ascii="Arial" w:eastAsia="Times New Roman" w:hAnsi="Arial" w:cs="Arial"/>
                <w:b/>
                <w:bCs/>
                <w:i/>
                <w:iCs/>
                <w:color w:val="0000FF"/>
                <w:sz w:val="24"/>
                <w:szCs w:val="24"/>
                <w:u w:val="single"/>
                <w:lang w:eastAsia="pt-BR"/>
              </w:rPr>
            </w:rPrChange>
          </w:rPr>
          <w:t>Cláusula 2ª.</w:t>
        </w:r>
        <w:r w:rsidRPr="00766438">
          <w:rPr>
            <w:rFonts w:ascii="Times New Roman" w:eastAsia="Times New Roman" w:hAnsi="Times New Roman"/>
            <w:sz w:val="24"/>
            <w:szCs w:val="24"/>
            <w:lang w:eastAsia="pt-BR"/>
            <w:rPrChange w:id="1555" w:author="Fabio" w:date="2013-11-14T17:26:00Z">
              <w:rPr>
                <w:rFonts w:ascii="Arial" w:eastAsia="Times New Roman" w:hAnsi="Arial" w:cs="Arial"/>
                <w:i/>
                <w:iCs/>
                <w:color w:val="0000FF"/>
                <w:sz w:val="24"/>
                <w:szCs w:val="24"/>
                <w:u w:val="single"/>
                <w:lang w:eastAsia="pt-BR"/>
              </w:rPr>
            </w:rPrChange>
          </w:rPr>
          <w:t xml:space="preserve"> A presente licença de uso do </w:t>
        </w:r>
        <w:r w:rsidRPr="00766438">
          <w:rPr>
            <w:rFonts w:ascii="Times New Roman" w:eastAsia="Times New Roman" w:hAnsi="Times New Roman"/>
            <w:i/>
            <w:sz w:val="24"/>
            <w:szCs w:val="24"/>
            <w:lang w:eastAsia="pt-BR"/>
            <w:rPrChange w:id="1556"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557" w:author="Fabio" w:date="2013-11-14T17:26:00Z">
              <w:rPr>
                <w:rFonts w:ascii="Arial" w:eastAsia="Times New Roman" w:hAnsi="Arial" w:cs="Arial"/>
                <w:i/>
                <w:iCs/>
                <w:color w:val="0000FF"/>
                <w:sz w:val="24"/>
                <w:szCs w:val="24"/>
                <w:u w:val="single"/>
                <w:lang w:eastAsia="pt-BR"/>
              </w:rPr>
            </w:rPrChange>
          </w:rPr>
          <w:t xml:space="preserve"> (xxx) (Nome do </w:t>
        </w:r>
        <w:r w:rsidRPr="00766438">
          <w:rPr>
            <w:rFonts w:ascii="Times New Roman" w:eastAsia="Times New Roman" w:hAnsi="Times New Roman"/>
            <w:i/>
            <w:sz w:val="24"/>
            <w:szCs w:val="24"/>
            <w:lang w:eastAsia="pt-BR"/>
            <w:rPrChange w:id="1558"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559" w:author="Fabio" w:date="2013-11-14T17:26:00Z">
              <w:rPr>
                <w:rFonts w:ascii="Arial" w:eastAsia="Times New Roman" w:hAnsi="Arial" w:cs="Arial"/>
                <w:i/>
                <w:iCs/>
                <w:color w:val="0000FF"/>
                <w:sz w:val="24"/>
                <w:szCs w:val="24"/>
                <w:u w:val="single"/>
                <w:lang w:eastAsia="pt-BR"/>
              </w:rPr>
            </w:rPrChange>
          </w:rPr>
          <w:t>) terá os aspectos da irretratabilidad</w:t>
        </w:r>
        <w:r w:rsidR="003776DF" w:rsidRPr="00864FA3">
          <w:rPr>
            <w:rFonts w:ascii="Times New Roman" w:eastAsia="Times New Roman" w:hAnsi="Times New Roman"/>
            <w:sz w:val="24"/>
            <w:szCs w:val="24"/>
            <w:lang w:eastAsia="pt-BR"/>
          </w:rPr>
          <w:t>e e da irrevogabilidade.</w:t>
        </w:r>
      </w:ins>
    </w:p>
    <w:p w:rsidR="00000000" w:rsidRDefault="00FD574B">
      <w:pPr>
        <w:spacing w:after="0" w:line="360" w:lineRule="auto"/>
        <w:jc w:val="both"/>
        <w:rPr>
          <w:ins w:id="1560" w:author="Fabio" w:date="2013-11-14T17:27:00Z"/>
          <w:rFonts w:ascii="Times New Roman" w:eastAsia="Times New Roman" w:hAnsi="Times New Roman"/>
          <w:sz w:val="24"/>
          <w:szCs w:val="24"/>
          <w:lang w:eastAsia="pt-BR"/>
        </w:rPr>
        <w:pPrChange w:id="1561" w:author="Fabio" w:date="2013-11-14T17:17:00Z">
          <w:pPr>
            <w:spacing w:after="0" w:line="240" w:lineRule="auto"/>
            <w:jc w:val="center"/>
          </w:pPr>
        </w:pPrChange>
      </w:pPr>
    </w:p>
    <w:p w:rsidR="00000000" w:rsidRDefault="00766438">
      <w:pPr>
        <w:spacing w:after="0" w:line="360" w:lineRule="auto"/>
        <w:jc w:val="center"/>
        <w:rPr>
          <w:ins w:id="1562" w:author="Fabio" w:date="2013-11-12T20:51:00Z"/>
          <w:rFonts w:ascii="Times New Roman" w:eastAsia="Times New Roman" w:hAnsi="Times New Roman"/>
          <w:b/>
          <w:sz w:val="24"/>
          <w:szCs w:val="24"/>
          <w:lang w:eastAsia="pt-BR"/>
          <w:rPrChange w:id="1563" w:author="Fabio" w:date="2013-11-14T17:33:00Z">
            <w:rPr>
              <w:ins w:id="1564" w:author="Fabio" w:date="2013-11-12T20:51:00Z"/>
              <w:rFonts w:ascii="Arial" w:eastAsia="Times New Roman" w:hAnsi="Arial" w:cs="Arial"/>
              <w:sz w:val="24"/>
              <w:szCs w:val="24"/>
              <w:lang w:eastAsia="pt-BR"/>
            </w:rPr>
          </w:rPrChange>
        </w:rPr>
        <w:pPrChange w:id="1565" w:author="Fabio" w:date="2013-11-14T17:30:00Z">
          <w:pPr>
            <w:spacing w:after="0" w:line="240" w:lineRule="auto"/>
            <w:jc w:val="center"/>
          </w:pPr>
        </w:pPrChange>
      </w:pPr>
      <w:ins w:id="1566" w:author="Fabio" w:date="2013-11-12T20:51:00Z">
        <w:r w:rsidRPr="00766438">
          <w:rPr>
            <w:rFonts w:ascii="Times New Roman" w:eastAsia="Times New Roman" w:hAnsi="Times New Roman"/>
            <w:b/>
            <w:sz w:val="24"/>
            <w:szCs w:val="24"/>
            <w:lang w:eastAsia="pt-BR"/>
            <w:rPrChange w:id="1567" w:author="Fabio" w:date="2013-11-14T17:33:00Z">
              <w:rPr>
                <w:rFonts w:ascii="Arial" w:eastAsia="Times New Roman" w:hAnsi="Arial" w:cs="Arial"/>
                <w:i/>
                <w:iCs/>
                <w:color w:val="0000FF"/>
                <w:sz w:val="24"/>
                <w:szCs w:val="24"/>
                <w:u w:val="single"/>
                <w:lang w:eastAsia="pt-BR"/>
              </w:rPr>
            </w:rPrChange>
          </w:rPr>
          <w:br/>
        </w:r>
        <w:r w:rsidRPr="00766438">
          <w:rPr>
            <w:rFonts w:ascii="Times New Roman" w:eastAsia="Times New Roman" w:hAnsi="Times New Roman"/>
            <w:b/>
            <w:bCs/>
            <w:sz w:val="24"/>
            <w:szCs w:val="24"/>
            <w:lang w:eastAsia="pt-BR"/>
            <w:rPrChange w:id="1568" w:author="Fabio" w:date="2013-11-14T17:33:00Z">
              <w:rPr>
                <w:rFonts w:ascii="Arial" w:eastAsia="Times New Roman" w:hAnsi="Arial" w:cs="Arial"/>
                <w:b/>
                <w:bCs/>
                <w:i/>
                <w:iCs/>
                <w:color w:val="0000FF"/>
                <w:sz w:val="24"/>
                <w:szCs w:val="24"/>
                <w:u w:val="single"/>
                <w:lang w:eastAsia="pt-BR"/>
              </w:rPr>
            </w:rPrChange>
          </w:rPr>
          <w:t>DA PRESTAÇÃO DE SERVIÇOS</w:t>
        </w:r>
      </w:ins>
    </w:p>
    <w:p w:rsidR="00000000" w:rsidRDefault="00766438">
      <w:pPr>
        <w:spacing w:after="0" w:line="360" w:lineRule="auto"/>
        <w:jc w:val="both"/>
        <w:rPr>
          <w:ins w:id="1569" w:author="Fabio" w:date="2013-11-14T17:27:00Z"/>
          <w:rFonts w:ascii="Times New Roman" w:eastAsia="Times New Roman" w:hAnsi="Times New Roman"/>
          <w:sz w:val="24"/>
          <w:szCs w:val="24"/>
          <w:lang w:eastAsia="pt-BR"/>
        </w:rPr>
        <w:pPrChange w:id="1570" w:author="Fabio" w:date="2013-11-14T17:17:00Z">
          <w:pPr>
            <w:spacing w:after="0" w:line="240" w:lineRule="auto"/>
          </w:pPr>
        </w:pPrChange>
      </w:pPr>
      <w:ins w:id="1571" w:author="Fabio" w:date="2013-11-12T20:51:00Z">
        <w:r w:rsidRPr="00766438">
          <w:rPr>
            <w:rFonts w:ascii="Times New Roman" w:eastAsia="Times New Roman" w:hAnsi="Times New Roman"/>
            <w:sz w:val="24"/>
            <w:szCs w:val="24"/>
            <w:lang w:eastAsia="pt-BR"/>
            <w:rPrChange w:id="1572" w:author="Fabio" w:date="2013-11-14T17:26:00Z">
              <w:rPr>
                <w:rFonts w:ascii="Arial" w:eastAsia="Times New Roman" w:hAnsi="Arial" w:cs="Arial"/>
                <w:i/>
                <w:iCs/>
                <w:color w:val="0000FF"/>
                <w:sz w:val="24"/>
                <w:szCs w:val="24"/>
                <w:u w:val="single"/>
                <w:lang w:eastAsia="pt-BR"/>
              </w:rPr>
            </w:rPrChange>
          </w:rPr>
          <w:t>       </w:t>
        </w:r>
      </w:ins>
    </w:p>
    <w:p w:rsidR="00000000" w:rsidRDefault="00766438">
      <w:pPr>
        <w:spacing w:after="0" w:line="360" w:lineRule="auto"/>
        <w:jc w:val="both"/>
        <w:rPr>
          <w:ins w:id="1573" w:author="Fabio" w:date="2013-11-14T17:31:00Z"/>
          <w:rFonts w:ascii="Times New Roman" w:eastAsia="Times New Roman" w:hAnsi="Times New Roman"/>
          <w:sz w:val="24"/>
          <w:szCs w:val="24"/>
          <w:lang w:eastAsia="pt-BR"/>
        </w:rPr>
        <w:pPrChange w:id="1574" w:author="Fabio" w:date="2013-11-14T17:31:00Z">
          <w:pPr>
            <w:spacing w:after="0" w:line="240" w:lineRule="auto"/>
            <w:jc w:val="center"/>
          </w:pPr>
        </w:pPrChange>
      </w:pPr>
      <w:ins w:id="1575" w:author="Fabio" w:date="2013-11-12T20:51:00Z">
        <w:r w:rsidRPr="00766438">
          <w:rPr>
            <w:rFonts w:ascii="Times New Roman" w:eastAsia="Times New Roman" w:hAnsi="Times New Roman"/>
            <w:sz w:val="24"/>
            <w:szCs w:val="24"/>
            <w:lang w:eastAsia="pt-BR"/>
            <w:rPrChange w:id="1576"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577" w:author="Fabio" w:date="2013-11-14T17:26:00Z">
              <w:rPr>
                <w:rFonts w:ascii="Arial" w:eastAsia="Times New Roman" w:hAnsi="Arial" w:cs="Arial"/>
                <w:b/>
                <w:bCs/>
                <w:i/>
                <w:iCs/>
                <w:color w:val="0000FF"/>
                <w:sz w:val="24"/>
                <w:szCs w:val="24"/>
                <w:u w:val="single"/>
                <w:lang w:eastAsia="pt-BR"/>
              </w:rPr>
            </w:rPrChange>
          </w:rPr>
          <w:t>Cláusula 3ª.</w:t>
        </w:r>
        <w:r w:rsidRPr="00766438">
          <w:rPr>
            <w:rFonts w:ascii="Times New Roman" w:eastAsia="Times New Roman" w:hAnsi="Times New Roman"/>
            <w:sz w:val="24"/>
            <w:szCs w:val="24"/>
            <w:lang w:eastAsia="pt-BR"/>
            <w:rPrChange w:id="1578" w:author="Fabio" w:date="2013-11-14T17:26:00Z">
              <w:rPr>
                <w:rFonts w:ascii="Arial" w:eastAsia="Times New Roman" w:hAnsi="Arial" w:cs="Arial"/>
                <w:i/>
                <w:iCs/>
                <w:color w:val="0000FF"/>
                <w:sz w:val="24"/>
                <w:szCs w:val="24"/>
                <w:u w:val="single"/>
                <w:lang w:eastAsia="pt-BR"/>
              </w:rPr>
            </w:rPrChange>
          </w:rPr>
          <w:t xml:space="preserve"> A prestação de serviços de </w:t>
        </w:r>
        <w:r w:rsidRPr="00766438">
          <w:rPr>
            <w:rFonts w:ascii="Times New Roman" w:eastAsia="Times New Roman" w:hAnsi="Times New Roman"/>
            <w:i/>
            <w:sz w:val="24"/>
            <w:szCs w:val="24"/>
            <w:lang w:eastAsia="pt-BR"/>
            <w:rPrChange w:id="1579"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580" w:author="Fabio" w:date="2013-11-14T17:26:00Z">
              <w:rPr>
                <w:rFonts w:ascii="Arial" w:eastAsia="Times New Roman" w:hAnsi="Arial" w:cs="Arial"/>
                <w:i/>
                <w:iCs/>
                <w:color w:val="0000FF"/>
                <w:sz w:val="24"/>
                <w:szCs w:val="24"/>
                <w:u w:val="single"/>
                <w:lang w:eastAsia="pt-BR"/>
              </w:rPr>
            </w:rPrChange>
          </w:rPr>
          <w:t xml:space="preserve"> compreenderá as seguintes atividades: (xxx) (Descrever pormenorizadamente, listando quais serão os serviços prestados pela Contratada).</w:t>
        </w:r>
        <w:proofErr w:type="gramStart"/>
        <w:r w:rsidRPr="00766438">
          <w:rPr>
            <w:rFonts w:ascii="Times New Roman" w:eastAsia="Times New Roman" w:hAnsi="Times New Roman"/>
            <w:sz w:val="24"/>
            <w:szCs w:val="24"/>
            <w:lang w:eastAsia="pt-BR"/>
            <w:rPrChange w:id="1581" w:author="Fabio" w:date="2013-11-14T17:26:00Z">
              <w:rPr>
                <w:rFonts w:ascii="Arial" w:eastAsia="Times New Roman" w:hAnsi="Arial" w:cs="Arial"/>
                <w:i/>
                <w:iCs/>
                <w:color w:val="0000FF"/>
                <w:sz w:val="24"/>
                <w:szCs w:val="24"/>
                <w:u w:val="single"/>
                <w:lang w:eastAsia="pt-BR"/>
              </w:rPr>
            </w:rPrChange>
          </w:rPr>
          <w:br/>
        </w:r>
      </w:ins>
      <w:proofErr w:type="gramEnd"/>
    </w:p>
    <w:p w:rsidR="00000000" w:rsidRDefault="00FD574B">
      <w:pPr>
        <w:spacing w:after="0" w:line="360" w:lineRule="auto"/>
        <w:jc w:val="both"/>
        <w:rPr>
          <w:ins w:id="1582" w:author="Fabio" w:date="2013-11-14T17:31:00Z"/>
          <w:rFonts w:ascii="Times New Roman" w:eastAsia="Times New Roman" w:hAnsi="Times New Roman"/>
          <w:sz w:val="24"/>
          <w:szCs w:val="24"/>
          <w:lang w:eastAsia="pt-BR"/>
        </w:rPr>
        <w:pPrChange w:id="1583" w:author="Fabio" w:date="2013-11-14T17:31:00Z">
          <w:pPr>
            <w:spacing w:after="0" w:line="240" w:lineRule="auto"/>
            <w:jc w:val="center"/>
          </w:pPr>
        </w:pPrChange>
      </w:pPr>
    </w:p>
    <w:p w:rsidR="00000000" w:rsidRDefault="00766438">
      <w:pPr>
        <w:spacing w:after="0" w:line="360" w:lineRule="auto"/>
        <w:jc w:val="center"/>
        <w:rPr>
          <w:ins w:id="1584" w:author="Fabio" w:date="2013-11-12T20:51:00Z"/>
          <w:rFonts w:ascii="Times New Roman" w:eastAsia="Times New Roman" w:hAnsi="Times New Roman"/>
          <w:b/>
          <w:sz w:val="24"/>
          <w:szCs w:val="24"/>
          <w:lang w:eastAsia="pt-BR"/>
          <w:rPrChange w:id="1585" w:author="Fabio" w:date="2013-11-14T17:33:00Z">
            <w:rPr>
              <w:ins w:id="1586" w:author="Fabio" w:date="2013-11-12T20:51:00Z"/>
              <w:rFonts w:ascii="Arial" w:eastAsia="Times New Roman" w:hAnsi="Arial" w:cs="Arial"/>
              <w:sz w:val="24"/>
              <w:szCs w:val="24"/>
              <w:lang w:eastAsia="pt-BR"/>
            </w:rPr>
          </w:rPrChange>
        </w:rPr>
        <w:pPrChange w:id="1587" w:author="Fabio" w:date="2013-11-14T17:31:00Z">
          <w:pPr>
            <w:spacing w:after="0" w:line="240" w:lineRule="auto"/>
            <w:jc w:val="center"/>
          </w:pPr>
        </w:pPrChange>
      </w:pPr>
      <w:ins w:id="1588" w:author="Fabio" w:date="2013-11-12T20:51:00Z">
        <w:r w:rsidRPr="00766438">
          <w:rPr>
            <w:rFonts w:ascii="Times New Roman" w:eastAsia="Times New Roman" w:hAnsi="Times New Roman"/>
            <w:b/>
            <w:bCs/>
            <w:sz w:val="24"/>
            <w:szCs w:val="24"/>
            <w:lang w:eastAsia="pt-BR"/>
            <w:rPrChange w:id="1589" w:author="Fabio" w:date="2013-11-14T17:33:00Z">
              <w:rPr>
                <w:rFonts w:ascii="Arial" w:eastAsia="Times New Roman" w:hAnsi="Arial" w:cs="Arial"/>
                <w:b/>
                <w:bCs/>
                <w:i/>
                <w:iCs/>
                <w:color w:val="0000FF"/>
                <w:sz w:val="24"/>
                <w:szCs w:val="24"/>
                <w:u w:val="single"/>
                <w:lang w:eastAsia="pt-BR"/>
              </w:rPr>
            </w:rPrChange>
          </w:rPr>
          <w:t>DAS OBRIGAÇÕES DA CONTRATANTE</w:t>
        </w:r>
      </w:ins>
    </w:p>
    <w:p w:rsidR="00000000" w:rsidRDefault="00FD574B">
      <w:pPr>
        <w:spacing w:after="0" w:line="360" w:lineRule="auto"/>
        <w:jc w:val="both"/>
        <w:rPr>
          <w:ins w:id="1590" w:author="Fabio" w:date="2013-11-14T17:31:00Z"/>
          <w:rFonts w:ascii="Times New Roman" w:eastAsia="Times New Roman" w:hAnsi="Times New Roman"/>
          <w:sz w:val="24"/>
          <w:szCs w:val="24"/>
          <w:lang w:eastAsia="pt-BR"/>
        </w:rPr>
        <w:pPrChange w:id="1591" w:author="Fabio" w:date="2013-11-14T17:17:00Z">
          <w:pPr>
            <w:spacing w:after="0" w:line="240" w:lineRule="auto"/>
          </w:pPr>
        </w:pPrChange>
      </w:pPr>
    </w:p>
    <w:p w:rsidR="00000000" w:rsidRDefault="00FD574B">
      <w:pPr>
        <w:spacing w:after="0" w:line="360" w:lineRule="auto"/>
        <w:jc w:val="both"/>
        <w:rPr>
          <w:ins w:id="1592" w:author="Fabio" w:date="2013-11-14T17:31:00Z"/>
          <w:rFonts w:ascii="Times New Roman" w:eastAsia="Times New Roman" w:hAnsi="Times New Roman"/>
          <w:sz w:val="24"/>
          <w:szCs w:val="24"/>
          <w:lang w:eastAsia="pt-BR"/>
        </w:rPr>
        <w:pPrChange w:id="1593" w:author="Fabio" w:date="2013-11-14T17:17:00Z">
          <w:pPr>
            <w:spacing w:after="0" w:line="240" w:lineRule="auto"/>
          </w:pPr>
        </w:pPrChange>
      </w:pPr>
    </w:p>
    <w:p w:rsidR="00000000" w:rsidRDefault="00766438">
      <w:pPr>
        <w:spacing w:after="0" w:line="360" w:lineRule="auto"/>
        <w:jc w:val="both"/>
        <w:rPr>
          <w:ins w:id="1594" w:author="Fabio" w:date="2013-11-14T17:31:00Z"/>
          <w:rFonts w:ascii="Times New Roman" w:eastAsia="Times New Roman" w:hAnsi="Times New Roman"/>
          <w:sz w:val="24"/>
          <w:szCs w:val="24"/>
          <w:lang w:eastAsia="pt-BR"/>
        </w:rPr>
        <w:pPrChange w:id="1595" w:author="Fabio" w:date="2013-11-14T17:17:00Z">
          <w:pPr>
            <w:spacing w:after="0" w:line="240" w:lineRule="auto"/>
          </w:pPr>
        </w:pPrChange>
      </w:pPr>
      <w:ins w:id="1596" w:author="Fabio" w:date="2013-11-12T20:51:00Z">
        <w:r w:rsidRPr="00766438">
          <w:rPr>
            <w:rFonts w:ascii="Times New Roman" w:eastAsia="Times New Roman" w:hAnsi="Times New Roman"/>
            <w:sz w:val="24"/>
            <w:szCs w:val="24"/>
            <w:lang w:eastAsia="pt-BR"/>
            <w:rPrChange w:id="1597" w:author="Fabio" w:date="2013-11-14T17:26:00Z">
              <w:rPr>
                <w:rFonts w:ascii="Arial" w:eastAsia="Times New Roman" w:hAnsi="Arial" w:cs="Arial"/>
                <w:i/>
                <w:iCs/>
                <w:color w:val="0000FF"/>
                <w:sz w:val="24"/>
                <w:szCs w:val="24"/>
                <w:u w:val="single"/>
                <w:lang w:eastAsia="pt-BR"/>
              </w:rPr>
            </w:rPrChange>
          </w:rPr>
          <w:t xml:space="preserve">        </w:t>
        </w:r>
        <w:r w:rsidRPr="00766438">
          <w:rPr>
            <w:rFonts w:ascii="Times New Roman" w:eastAsia="Times New Roman" w:hAnsi="Times New Roman"/>
            <w:bCs/>
            <w:sz w:val="24"/>
            <w:szCs w:val="24"/>
            <w:lang w:eastAsia="pt-BR"/>
            <w:rPrChange w:id="1598" w:author="Fabio" w:date="2013-11-14T17:26:00Z">
              <w:rPr>
                <w:rFonts w:ascii="Arial" w:eastAsia="Times New Roman" w:hAnsi="Arial" w:cs="Arial"/>
                <w:b/>
                <w:bCs/>
                <w:i/>
                <w:iCs/>
                <w:color w:val="0000FF"/>
                <w:sz w:val="24"/>
                <w:szCs w:val="24"/>
                <w:u w:val="single"/>
                <w:lang w:eastAsia="pt-BR"/>
              </w:rPr>
            </w:rPrChange>
          </w:rPr>
          <w:t>Cláusula 4ª.</w:t>
        </w:r>
        <w:r w:rsidRPr="00766438">
          <w:rPr>
            <w:rFonts w:ascii="Times New Roman" w:eastAsia="Times New Roman" w:hAnsi="Times New Roman"/>
            <w:sz w:val="24"/>
            <w:szCs w:val="24"/>
            <w:lang w:eastAsia="pt-BR"/>
            <w:rPrChange w:id="1599" w:author="Fabio" w:date="2013-11-14T17:26:00Z">
              <w:rPr>
                <w:rFonts w:ascii="Arial" w:eastAsia="Times New Roman" w:hAnsi="Arial" w:cs="Arial"/>
                <w:i/>
                <w:iCs/>
                <w:color w:val="0000FF"/>
                <w:sz w:val="24"/>
                <w:szCs w:val="24"/>
                <w:u w:val="single"/>
                <w:lang w:eastAsia="pt-BR"/>
              </w:rPr>
            </w:rPrChange>
          </w:rPr>
          <w:t xml:space="preserve"> A </w:t>
        </w:r>
        <w:r w:rsidRPr="00766438">
          <w:rPr>
            <w:rFonts w:ascii="Times New Roman" w:eastAsia="Times New Roman" w:hAnsi="Times New Roman"/>
            <w:bCs/>
            <w:sz w:val="24"/>
            <w:szCs w:val="24"/>
            <w:lang w:eastAsia="pt-BR"/>
            <w:rPrChange w:id="1600" w:author="Fabio" w:date="2013-11-14T17:26:00Z">
              <w:rPr>
                <w:rFonts w:ascii="Arial" w:eastAsia="Times New Roman" w:hAnsi="Arial" w:cs="Arial"/>
                <w:b/>
                <w:bCs/>
                <w:i/>
                <w:iCs/>
                <w:color w:val="0000FF"/>
                <w:sz w:val="24"/>
                <w:szCs w:val="24"/>
                <w:u w:val="single"/>
                <w:lang w:eastAsia="pt-BR"/>
              </w:rPr>
            </w:rPrChange>
          </w:rPr>
          <w:t>CONTRATANTE</w:t>
        </w:r>
        <w:r w:rsidRPr="00766438">
          <w:rPr>
            <w:rFonts w:ascii="Times New Roman" w:eastAsia="Times New Roman" w:hAnsi="Times New Roman"/>
            <w:sz w:val="24"/>
            <w:szCs w:val="24"/>
            <w:lang w:eastAsia="pt-BR"/>
            <w:rPrChange w:id="1601" w:author="Fabio" w:date="2013-11-14T17:26:00Z">
              <w:rPr>
                <w:rFonts w:ascii="Arial" w:eastAsia="Times New Roman" w:hAnsi="Arial" w:cs="Arial"/>
                <w:i/>
                <w:iCs/>
                <w:color w:val="0000FF"/>
                <w:sz w:val="24"/>
                <w:szCs w:val="24"/>
                <w:u w:val="single"/>
                <w:lang w:eastAsia="pt-BR"/>
              </w:rPr>
            </w:rPrChange>
          </w:rPr>
          <w:t xml:space="preserve"> se responsabiliza por fornecer todos os equipamentos necessários à </w:t>
        </w:r>
        <w:r w:rsidRPr="00766438">
          <w:rPr>
            <w:rFonts w:ascii="Times New Roman" w:eastAsia="Times New Roman" w:hAnsi="Times New Roman"/>
            <w:bCs/>
            <w:sz w:val="24"/>
            <w:szCs w:val="24"/>
            <w:lang w:eastAsia="pt-BR"/>
            <w:rPrChange w:id="1602" w:author="Fabio" w:date="2013-11-14T17:26:00Z">
              <w:rPr>
                <w:rFonts w:ascii="Arial" w:eastAsia="Times New Roman" w:hAnsi="Arial" w:cs="Arial"/>
                <w:b/>
                <w:bCs/>
                <w:i/>
                <w:iCs/>
                <w:color w:val="0000FF"/>
                <w:sz w:val="24"/>
                <w:szCs w:val="24"/>
                <w:u w:val="single"/>
                <w:lang w:eastAsia="pt-BR"/>
              </w:rPr>
            </w:rPrChange>
          </w:rPr>
          <w:t>CONTRATADA</w:t>
        </w:r>
        <w:r w:rsidRPr="00766438">
          <w:rPr>
            <w:rFonts w:ascii="Times New Roman" w:eastAsia="Times New Roman" w:hAnsi="Times New Roman"/>
            <w:sz w:val="24"/>
            <w:szCs w:val="24"/>
            <w:lang w:eastAsia="pt-BR"/>
            <w:rPrChange w:id="1603" w:author="Fabio" w:date="2013-11-14T17:26:00Z">
              <w:rPr>
                <w:rFonts w:ascii="Arial" w:eastAsia="Times New Roman" w:hAnsi="Arial" w:cs="Arial"/>
                <w:i/>
                <w:iCs/>
                <w:color w:val="0000FF"/>
                <w:sz w:val="24"/>
                <w:szCs w:val="24"/>
                <w:u w:val="single"/>
                <w:lang w:eastAsia="pt-BR"/>
              </w:rPr>
            </w:rPrChange>
          </w:rPr>
          <w:t xml:space="preserve">, a fim de que esta possa ter condições de realizar perfeitamente o serviço contratado, bem como </w:t>
        </w:r>
        <w:r w:rsidRPr="00766438">
          <w:rPr>
            <w:rFonts w:ascii="Times New Roman" w:eastAsia="Times New Roman" w:hAnsi="Times New Roman"/>
            <w:i/>
            <w:sz w:val="24"/>
            <w:szCs w:val="24"/>
            <w:lang w:eastAsia="pt-BR"/>
            <w:rPrChange w:id="1604" w:author="Fabio" w:date="2013-11-14T17:26:00Z">
              <w:rPr>
                <w:rFonts w:ascii="Arial" w:eastAsia="Times New Roman" w:hAnsi="Arial" w:cs="Arial"/>
                <w:i/>
                <w:iCs/>
                <w:color w:val="0000FF"/>
                <w:sz w:val="24"/>
                <w:szCs w:val="24"/>
                <w:u w:val="single"/>
                <w:lang w:eastAsia="pt-BR"/>
              </w:rPr>
            </w:rPrChange>
          </w:rPr>
          <w:t>hardware</w:t>
        </w:r>
        <w:r w:rsidRPr="00766438">
          <w:rPr>
            <w:rFonts w:ascii="Times New Roman" w:eastAsia="Times New Roman" w:hAnsi="Times New Roman"/>
            <w:sz w:val="24"/>
            <w:szCs w:val="24"/>
            <w:lang w:eastAsia="pt-BR"/>
            <w:rPrChange w:id="1605" w:author="Fabio" w:date="2013-11-14T17:26:00Z">
              <w:rPr>
                <w:rFonts w:ascii="Arial" w:eastAsia="Times New Roman" w:hAnsi="Arial" w:cs="Arial"/>
                <w:i/>
                <w:iCs/>
                <w:color w:val="0000FF"/>
                <w:sz w:val="24"/>
                <w:szCs w:val="24"/>
                <w:u w:val="single"/>
                <w:lang w:eastAsia="pt-BR"/>
              </w:rPr>
            </w:rPrChange>
          </w:rPr>
          <w:t xml:space="preserve"> e </w:t>
        </w:r>
        <w:r w:rsidRPr="00766438">
          <w:rPr>
            <w:rFonts w:ascii="Times New Roman" w:eastAsia="Times New Roman" w:hAnsi="Times New Roman"/>
            <w:i/>
            <w:sz w:val="24"/>
            <w:szCs w:val="24"/>
            <w:lang w:eastAsia="pt-BR"/>
            <w:rPrChange w:id="1606"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607" w:author="Fabio" w:date="2013-11-14T17:26:00Z">
              <w:rPr>
                <w:rFonts w:ascii="Arial" w:eastAsia="Times New Roman" w:hAnsi="Arial" w:cs="Arial"/>
                <w:i/>
                <w:iCs/>
                <w:color w:val="0000FF"/>
                <w:sz w:val="24"/>
                <w:szCs w:val="24"/>
                <w:u w:val="single"/>
                <w:lang w:eastAsia="pt-BR"/>
              </w:rPr>
            </w:rPrChange>
          </w:rPr>
          <w:t xml:space="preserve"> com a configuração fornecida pela </w:t>
        </w:r>
        <w:r w:rsidRPr="00766438">
          <w:rPr>
            <w:rFonts w:ascii="Times New Roman" w:eastAsia="Times New Roman" w:hAnsi="Times New Roman"/>
            <w:bCs/>
            <w:sz w:val="24"/>
            <w:szCs w:val="24"/>
            <w:lang w:eastAsia="pt-BR"/>
            <w:rPrChange w:id="1608" w:author="Fabio" w:date="2013-11-14T17:26:00Z">
              <w:rPr>
                <w:rFonts w:ascii="Arial" w:eastAsia="Times New Roman" w:hAnsi="Arial" w:cs="Arial"/>
                <w:b/>
                <w:bCs/>
                <w:i/>
                <w:iCs/>
                <w:color w:val="0000FF"/>
                <w:sz w:val="24"/>
                <w:szCs w:val="24"/>
                <w:u w:val="single"/>
                <w:lang w:eastAsia="pt-BR"/>
              </w:rPr>
            </w:rPrChange>
          </w:rPr>
          <w:t>CONTRATADA</w:t>
        </w:r>
        <w:r w:rsidRPr="00766438">
          <w:rPr>
            <w:rFonts w:ascii="Times New Roman" w:eastAsia="Times New Roman" w:hAnsi="Times New Roman"/>
            <w:sz w:val="24"/>
            <w:szCs w:val="24"/>
            <w:lang w:eastAsia="pt-BR"/>
            <w:rPrChange w:id="1609" w:author="Fabio" w:date="2013-11-14T17:26:00Z">
              <w:rPr>
                <w:rFonts w:ascii="Arial" w:eastAsia="Times New Roman" w:hAnsi="Arial" w:cs="Arial"/>
                <w:i/>
                <w:iCs/>
                <w:color w:val="0000FF"/>
                <w:sz w:val="24"/>
                <w:szCs w:val="24"/>
                <w:u w:val="single"/>
                <w:lang w:eastAsia="pt-BR"/>
              </w:rPr>
            </w:rPrChange>
          </w:rPr>
          <w:t>.</w:t>
        </w:r>
      </w:ins>
    </w:p>
    <w:p w:rsidR="00000000" w:rsidRDefault="00766438">
      <w:pPr>
        <w:spacing w:after="0" w:line="360" w:lineRule="auto"/>
        <w:jc w:val="both"/>
        <w:rPr>
          <w:ins w:id="1610" w:author="Fabio" w:date="2013-11-14T17:31:00Z"/>
          <w:rFonts w:ascii="Times New Roman" w:eastAsia="Times New Roman" w:hAnsi="Times New Roman"/>
          <w:sz w:val="24"/>
          <w:szCs w:val="24"/>
          <w:lang w:eastAsia="pt-BR"/>
        </w:rPr>
        <w:pPrChange w:id="1611" w:author="Fabio" w:date="2013-11-14T17:17:00Z">
          <w:pPr>
            <w:spacing w:after="0" w:line="240" w:lineRule="auto"/>
          </w:pPr>
        </w:pPrChange>
      </w:pPr>
      <w:ins w:id="1612" w:author="Fabio" w:date="2013-11-12T20:51:00Z">
        <w:r w:rsidRPr="00766438">
          <w:rPr>
            <w:rFonts w:ascii="Times New Roman" w:eastAsia="Times New Roman" w:hAnsi="Times New Roman"/>
            <w:sz w:val="24"/>
            <w:szCs w:val="24"/>
            <w:lang w:eastAsia="pt-BR"/>
            <w:rPrChange w:id="1613" w:author="Fabio" w:date="2013-11-14T17:26:00Z">
              <w:rPr>
                <w:rFonts w:ascii="Arial" w:eastAsia="Times New Roman" w:hAnsi="Arial" w:cs="Arial"/>
                <w:i/>
                <w:iCs/>
                <w:color w:val="0000FF"/>
                <w:sz w:val="24"/>
                <w:szCs w:val="24"/>
                <w:u w:val="single"/>
                <w:lang w:eastAsia="pt-BR"/>
              </w:rPr>
            </w:rPrChange>
          </w:rPr>
          <w:t>       </w:t>
        </w:r>
        <w:r w:rsidRPr="00766438">
          <w:rPr>
            <w:rFonts w:ascii="Times New Roman" w:eastAsia="Times New Roman" w:hAnsi="Times New Roman"/>
            <w:sz w:val="24"/>
            <w:szCs w:val="24"/>
            <w:lang w:eastAsia="pt-BR"/>
            <w:rPrChange w:id="1614"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615" w:author="Fabio" w:date="2013-11-14T17:26:00Z">
              <w:rPr>
                <w:rFonts w:ascii="Arial" w:eastAsia="Times New Roman" w:hAnsi="Arial" w:cs="Arial"/>
                <w:b/>
                <w:bCs/>
                <w:i/>
                <w:iCs/>
                <w:color w:val="0000FF"/>
                <w:sz w:val="24"/>
                <w:szCs w:val="24"/>
                <w:u w:val="single"/>
                <w:lang w:eastAsia="pt-BR"/>
              </w:rPr>
            </w:rPrChange>
          </w:rPr>
          <w:t>Cláusula 5º.</w:t>
        </w:r>
        <w:r w:rsidRPr="00766438">
          <w:rPr>
            <w:rFonts w:ascii="Times New Roman" w:eastAsia="Times New Roman" w:hAnsi="Times New Roman"/>
            <w:sz w:val="24"/>
            <w:szCs w:val="24"/>
            <w:lang w:eastAsia="pt-BR"/>
            <w:rPrChange w:id="1616" w:author="Fabio" w:date="2013-11-14T17:26:00Z">
              <w:rPr>
                <w:rFonts w:ascii="Arial" w:eastAsia="Times New Roman" w:hAnsi="Arial" w:cs="Arial"/>
                <w:i/>
                <w:iCs/>
                <w:color w:val="0000FF"/>
                <w:sz w:val="24"/>
                <w:szCs w:val="24"/>
                <w:u w:val="single"/>
                <w:lang w:eastAsia="pt-BR"/>
              </w:rPr>
            </w:rPrChange>
          </w:rPr>
          <w:t xml:space="preserve"> A </w:t>
        </w:r>
        <w:r w:rsidRPr="00766438">
          <w:rPr>
            <w:rFonts w:ascii="Times New Roman" w:eastAsia="Times New Roman" w:hAnsi="Times New Roman"/>
            <w:bCs/>
            <w:sz w:val="24"/>
            <w:szCs w:val="24"/>
            <w:lang w:eastAsia="pt-BR"/>
            <w:rPrChange w:id="1617" w:author="Fabio" w:date="2013-11-14T17:26:00Z">
              <w:rPr>
                <w:rFonts w:ascii="Arial" w:eastAsia="Times New Roman" w:hAnsi="Arial" w:cs="Arial"/>
                <w:b/>
                <w:bCs/>
                <w:i/>
                <w:iCs/>
                <w:color w:val="0000FF"/>
                <w:sz w:val="24"/>
                <w:szCs w:val="24"/>
                <w:u w:val="single"/>
                <w:lang w:eastAsia="pt-BR"/>
              </w:rPr>
            </w:rPrChange>
          </w:rPr>
          <w:t>CONTRATANTE</w:t>
        </w:r>
        <w:r w:rsidRPr="00766438">
          <w:rPr>
            <w:rFonts w:ascii="Times New Roman" w:eastAsia="Times New Roman" w:hAnsi="Times New Roman"/>
            <w:sz w:val="24"/>
            <w:szCs w:val="24"/>
            <w:lang w:eastAsia="pt-BR"/>
            <w:rPrChange w:id="1618" w:author="Fabio" w:date="2013-11-14T17:26:00Z">
              <w:rPr>
                <w:rFonts w:ascii="Arial" w:eastAsia="Times New Roman" w:hAnsi="Arial" w:cs="Arial"/>
                <w:i/>
                <w:iCs/>
                <w:color w:val="0000FF"/>
                <w:sz w:val="24"/>
                <w:szCs w:val="24"/>
                <w:u w:val="single"/>
                <w:lang w:eastAsia="pt-BR"/>
              </w:rPr>
            </w:rPrChange>
          </w:rPr>
          <w:t xml:space="preserve"> assume a responsabilidade de contratar funcionários com os seguintes conhecimentos técnicos (xxx) (Descrever os programas que os funcionários </w:t>
        </w:r>
        <w:r w:rsidRPr="00766438">
          <w:rPr>
            <w:rFonts w:ascii="Times New Roman" w:eastAsia="Times New Roman" w:hAnsi="Times New Roman"/>
            <w:sz w:val="24"/>
            <w:szCs w:val="24"/>
            <w:lang w:eastAsia="pt-BR"/>
            <w:rPrChange w:id="1619" w:author="Fabio" w:date="2013-11-14T17:26:00Z">
              <w:rPr>
                <w:rFonts w:ascii="Arial" w:eastAsia="Times New Roman" w:hAnsi="Arial" w:cs="Arial"/>
                <w:i/>
                <w:iCs/>
                <w:color w:val="0000FF"/>
                <w:sz w:val="24"/>
                <w:szCs w:val="24"/>
                <w:u w:val="single"/>
                <w:lang w:eastAsia="pt-BR"/>
              </w:rPr>
            </w:rPrChange>
          </w:rPr>
          <w:lastRenderedPageBreak/>
          <w:t xml:space="preserve">devem saber operar), a fim de que possam operar o </w:t>
        </w:r>
        <w:r w:rsidRPr="00766438">
          <w:rPr>
            <w:rFonts w:ascii="Times New Roman" w:eastAsia="Times New Roman" w:hAnsi="Times New Roman"/>
            <w:i/>
            <w:sz w:val="24"/>
            <w:szCs w:val="24"/>
            <w:lang w:eastAsia="pt-BR"/>
            <w:rPrChange w:id="1620"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621" w:author="Fabio" w:date="2013-11-14T17:26:00Z">
              <w:rPr>
                <w:rFonts w:ascii="Arial" w:eastAsia="Times New Roman" w:hAnsi="Arial" w:cs="Arial"/>
                <w:i/>
                <w:iCs/>
                <w:color w:val="0000FF"/>
                <w:sz w:val="24"/>
                <w:szCs w:val="24"/>
                <w:u w:val="single"/>
                <w:lang w:eastAsia="pt-BR"/>
              </w:rPr>
            </w:rPrChange>
          </w:rPr>
          <w:t xml:space="preserve"> (xxx) (Nome do </w:t>
        </w:r>
        <w:r w:rsidRPr="00766438">
          <w:rPr>
            <w:rFonts w:ascii="Times New Roman" w:eastAsia="Times New Roman" w:hAnsi="Times New Roman"/>
            <w:i/>
            <w:sz w:val="24"/>
            <w:szCs w:val="24"/>
            <w:lang w:eastAsia="pt-BR"/>
            <w:rPrChange w:id="1622"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623" w:author="Fabio" w:date="2013-11-14T17:26:00Z">
              <w:rPr>
                <w:rFonts w:ascii="Arial" w:eastAsia="Times New Roman" w:hAnsi="Arial" w:cs="Arial"/>
                <w:i/>
                <w:iCs/>
                <w:color w:val="0000FF"/>
                <w:sz w:val="24"/>
                <w:szCs w:val="24"/>
                <w:u w:val="single"/>
                <w:lang w:eastAsia="pt-BR"/>
              </w:rPr>
            </w:rPrChange>
          </w:rPr>
          <w:t>).</w:t>
        </w:r>
        <w:r w:rsidRPr="00766438">
          <w:rPr>
            <w:rFonts w:ascii="Times New Roman" w:eastAsia="Times New Roman" w:hAnsi="Times New Roman"/>
            <w:sz w:val="24"/>
            <w:szCs w:val="24"/>
            <w:lang w:eastAsia="pt-BR"/>
            <w:rPrChange w:id="1624"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625"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626" w:author="Fabio" w:date="2013-11-14T17:26:00Z">
              <w:rPr>
                <w:rFonts w:ascii="Arial" w:eastAsia="Times New Roman" w:hAnsi="Arial" w:cs="Arial"/>
                <w:b/>
                <w:bCs/>
                <w:i/>
                <w:iCs/>
                <w:color w:val="0000FF"/>
                <w:sz w:val="24"/>
                <w:szCs w:val="24"/>
                <w:u w:val="single"/>
                <w:lang w:eastAsia="pt-BR"/>
              </w:rPr>
            </w:rPrChange>
          </w:rPr>
          <w:t>Cláusula 6ª.</w:t>
        </w:r>
        <w:r w:rsidRPr="00766438">
          <w:rPr>
            <w:rFonts w:ascii="Times New Roman" w:eastAsia="Times New Roman" w:hAnsi="Times New Roman"/>
            <w:sz w:val="24"/>
            <w:szCs w:val="24"/>
            <w:lang w:eastAsia="pt-BR"/>
            <w:rPrChange w:id="1627" w:author="Fabio" w:date="2013-11-14T17:26:00Z">
              <w:rPr>
                <w:rFonts w:ascii="Arial" w:eastAsia="Times New Roman" w:hAnsi="Arial" w:cs="Arial"/>
                <w:i/>
                <w:iCs/>
                <w:color w:val="0000FF"/>
                <w:sz w:val="24"/>
                <w:szCs w:val="24"/>
                <w:u w:val="single"/>
                <w:lang w:eastAsia="pt-BR"/>
              </w:rPr>
            </w:rPrChange>
          </w:rPr>
          <w:t xml:space="preserve"> A </w:t>
        </w:r>
        <w:r w:rsidRPr="00766438">
          <w:rPr>
            <w:rFonts w:ascii="Times New Roman" w:eastAsia="Times New Roman" w:hAnsi="Times New Roman"/>
            <w:bCs/>
            <w:sz w:val="24"/>
            <w:szCs w:val="24"/>
            <w:lang w:eastAsia="pt-BR"/>
            <w:rPrChange w:id="1628" w:author="Fabio" w:date="2013-11-14T17:26:00Z">
              <w:rPr>
                <w:rFonts w:ascii="Arial" w:eastAsia="Times New Roman" w:hAnsi="Arial" w:cs="Arial"/>
                <w:b/>
                <w:bCs/>
                <w:i/>
                <w:iCs/>
                <w:color w:val="0000FF"/>
                <w:sz w:val="24"/>
                <w:szCs w:val="24"/>
                <w:u w:val="single"/>
                <w:lang w:eastAsia="pt-BR"/>
              </w:rPr>
            </w:rPrChange>
          </w:rPr>
          <w:t>CONTRATANTE</w:t>
        </w:r>
        <w:r w:rsidRPr="00766438">
          <w:rPr>
            <w:rFonts w:ascii="Times New Roman" w:eastAsia="Times New Roman" w:hAnsi="Times New Roman"/>
            <w:sz w:val="24"/>
            <w:szCs w:val="24"/>
            <w:lang w:eastAsia="pt-BR"/>
            <w:rPrChange w:id="1629" w:author="Fabio" w:date="2013-11-14T17:26:00Z">
              <w:rPr>
                <w:rFonts w:ascii="Arial" w:eastAsia="Times New Roman" w:hAnsi="Arial" w:cs="Arial"/>
                <w:i/>
                <w:iCs/>
                <w:color w:val="0000FF"/>
                <w:sz w:val="24"/>
                <w:szCs w:val="24"/>
                <w:u w:val="single"/>
                <w:lang w:eastAsia="pt-BR"/>
              </w:rPr>
            </w:rPrChange>
          </w:rPr>
          <w:t xml:space="preserve"> se compromete também quanto aos termos do contrato de adesão apresentado na instalação do </w:t>
        </w:r>
        <w:r w:rsidRPr="00766438">
          <w:rPr>
            <w:rFonts w:ascii="Times New Roman" w:eastAsia="Times New Roman" w:hAnsi="Times New Roman"/>
            <w:i/>
            <w:sz w:val="24"/>
            <w:szCs w:val="24"/>
            <w:lang w:eastAsia="pt-BR"/>
            <w:rPrChange w:id="1630"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631" w:author="Fabio" w:date="2013-11-14T17:26:00Z">
              <w:rPr>
                <w:rFonts w:ascii="Arial" w:eastAsia="Times New Roman" w:hAnsi="Arial" w:cs="Arial"/>
                <w:i/>
                <w:iCs/>
                <w:color w:val="0000FF"/>
                <w:sz w:val="24"/>
                <w:szCs w:val="24"/>
                <w:u w:val="single"/>
                <w:lang w:eastAsia="pt-BR"/>
              </w:rPr>
            </w:rPrChange>
          </w:rPr>
          <w:t>.</w:t>
        </w:r>
      </w:ins>
    </w:p>
    <w:p w:rsidR="00000000" w:rsidRDefault="00766438">
      <w:pPr>
        <w:spacing w:after="0" w:line="360" w:lineRule="auto"/>
        <w:jc w:val="both"/>
        <w:rPr>
          <w:ins w:id="1632" w:author="Fabio" w:date="2013-11-14T17:31:00Z"/>
          <w:rFonts w:ascii="Times New Roman" w:eastAsia="Times New Roman" w:hAnsi="Times New Roman"/>
          <w:sz w:val="24"/>
          <w:szCs w:val="24"/>
          <w:lang w:eastAsia="pt-BR"/>
        </w:rPr>
        <w:pPrChange w:id="1633" w:author="Fabio" w:date="2013-11-14T17:17:00Z">
          <w:pPr>
            <w:spacing w:after="0" w:line="240" w:lineRule="auto"/>
          </w:pPr>
        </w:pPrChange>
      </w:pPr>
      <w:ins w:id="1634" w:author="Fabio" w:date="2013-11-12T20:51:00Z">
        <w:r w:rsidRPr="00766438">
          <w:rPr>
            <w:rFonts w:ascii="Times New Roman" w:eastAsia="Times New Roman" w:hAnsi="Times New Roman"/>
            <w:sz w:val="24"/>
            <w:szCs w:val="24"/>
            <w:lang w:eastAsia="pt-BR"/>
            <w:rPrChange w:id="1635" w:author="Fabio" w:date="2013-11-14T17:26:00Z">
              <w:rPr>
                <w:rFonts w:ascii="Arial" w:eastAsia="Times New Roman" w:hAnsi="Arial" w:cs="Arial"/>
                <w:i/>
                <w:iCs/>
                <w:color w:val="0000FF"/>
                <w:sz w:val="24"/>
                <w:szCs w:val="24"/>
                <w:u w:val="single"/>
                <w:lang w:eastAsia="pt-BR"/>
              </w:rPr>
            </w:rPrChange>
          </w:rPr>
          <w:t>       </w:t>
        </w:r>
        <w:r w:rsidRPr="00766438">
          <w:rPr>
            <w:rFonts w:ascii="Times New Roman" w:eastAsia="Times New Roman" w:hAnsi="Times New Roman"/>
            <w:sz w:val="24"/>
            <w:szCs w:val="24"/>
            <w:lang w:eastAsia="pt-BR"/>
            <w:rPrChange w:id="1636"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637" w:author="Fabio" w:date="2013-11-14T17:26:00Z">
              <w:rPr>
                <w:rFonts w:ascii="Arial" w:eastAsia="Times New Roman" w:hAnsi="Arial" w:cs="Arial"/>
                <w:b/>
                <w:bCs/>
                <w:i/>
                <w:iCs/>
                <w:color w:val="0000FF"/>
                <w:sz w:val="24"/>
                <w:szCs w:val="24"/>
                <w:u w:val="single"/>
                <w:lang w:eastAsia="pt-BR"/>
              </w:rPr>
            </w:rPrChange>
          </w:rPr>
          <w:t>Cláusula 7ª.</w:t>
        </w:r>
        <w:r w:rsidRPr="00766438">
          <w:rPr>
            <w:rFonts w:ascii="Times New Roman" w:eastAsia="Times New Roman" w:hAnsi="Times New Roman"/>
            <w:sz w:val="24"/>
            <w:szCs w:val="24"/>
            <w:lang w:eastAsia="pt-BR"/>
            <w:rPrChange w:id="1638" w:author="Fabio" w:date="2013-11-14T17:26:00Z">
              <w:rPr>
                <w:rFonts w:ascii="Arial" w:eastAsia="Times New Roman" w:hAnsi="Arial" w:cs="Arial"/>
                <w:i/>
                <w:iCs/>
                <w:color w:val="0000FF"/>
                <w:sz w:val="24"/>
                <w:szCs w:val="24"/>
                <w:u w:val="single"/>
                <w:lang w:eastAsia="pt-BR"/>
              </w:rPr>
            </w:rPrChange>
          </w:rPr>
          <w:t xml:space="preserve"> A </w:t>
        </w:r>
        <w:r w:rsidRPr="00766438">
          <w:rPr>
            <w:rFonts w:ascii="Times New Roman" w:eastAsia="Times New Roman" w:hAnsi="Times New Roman"/>
            <w:bCs/>
            <w:sz w:val="24"/>
            <w:szCs w:val="24"/>
            <w:lang w:eastAsia="pt-BR"/>
            <w:rPrChange w:id="1639" w:author="Fabio" w:date="2013-11-14T17:26:00Z">
              <w:rPr>
                <w:rFonts w:ascii="Arial" w:eastAsia="Times New Roman" w:hAnsi="Arial" w:cs="Arial"/>
                <w:b/>
                <w:bCs/>
                <w:i/>
                <w:iCs/>
                <w:color w:val="0000FF"/>
                <w:sz w:val="24"/>
                <w:szCs w:val="24"/>
                <w:u w:val="single"/>
                <w:lang w:eastAsia="pt-BR"/>
              </w:rPr>
            </w:rPrChange>
          </w:rPr>
          <w:t>CONTRATANTE</w:t>
        </w:r>
        <w:r w:rsidRPr="00766438">
          <w:rPr>
            <w:rFonts w:ascii="Times New Roman" w:eastAsia="Times New Roman" w:hAnsi="Times New Roman"/>
            <w:sz w:val="24"/>
            <w:szCs w:val="24"/>
            <w:lang w:eastAsia="pt-BR"/>
            <w:rPrChange w:id="1640" w:author="Fabio" w:date="2013-11-14T17:26:00Z">
              <w:rPr>
                <w:rFonts w:ascii="Arial" w:eastAsia="Times New Roman" w:hAnsi="Arial" w:cs="Arial"/>
                <w:i/>
                <w:iCs/>
                <w:color w:val="0000FF"/>
                <w:sz w:val="24"/>
                <w:szCs w:val="24"/>
                <w:u w:val="single"/>
                <w:lang w:eastAsia="pt-BR"/>
              </w:rPr>
            </w:rPrChange>
          </w:rPr>
          <w:t xml:space="preserve"> se responsabilizará pelos problemas decorrentes do uso incorreto do </w:t>
        </w:r>
        <w:r w:rsidRPr="00766438">
          <w:rPr>
            <w:rFonts w:ascii="Times New Roman" w:eastAsia="Times New Roman" w:hAnsi="Times New Roman"/>
            <w:i/>
            <w:sz w:val="24"/>
            <w:szCs w:val="24"/>
            <w:lang w:eastAsia="pt-BR"/>
            <w:rPrChange w:id="1641"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642" w:author="Fabio" w:date="2013-11-14T17:26:00Z">
              <w:rPr>
                <w:rFonts w:ascii="Arial" w:eastAsia="Times New Roman" w:hAnsi="Arial" w:cs="Arial"/>
                <w:i/>
                <w:iCs/>
                <w:color w:val="0000FF"/>
                <w:sz w:val="24"/>
                <w:szCs w:val="24"/>
                <w:u w:val="single"/>
                <w:lang w:eastAsia="pt-BR"/>
              </w:rPr>
            </w:rPrChange>
          </w:rPr>
          <w:t xml:space="preserve"> (xxx) (Nome do </w:t>
        </w:r>
        <w:r w:rsidRPr="00766438">
          <w:rPr>
            <w:rFonts w:ascii="Times New Roman" w:eastAsia="Times New Roman" w:hAnsi="Times New Roman"/>
            <w:i/>
            <w:sz w:val="24"/>
            <w:szCs w:val="24"/>
            <w:lang w:eastAsia="pt-BR"/>
            <w:rPrChange w:id="1643"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644" w:author="Fabio" w:date="2013-11-14T17:26:00Z">
              <w:rPr>
                <w:rFonts w:ascii="Arial" w:eastAsia="Times New Roman" w:hAnsi="Arial" w:cs="Arial"/>
                <w:i/>
                <w:iCs/>
                <w:color w:val="0000FF"/>
                <w:sz w:val="24"/>
                <w:szCs w:val="24"/>
                <w:u w:val="single"/>
                <w:lang w:eastAsia="pt-BR"/>
              </w:rPr>
            </w:rPrChange>
          </w:rPr>
          <w:t>).</w:t>
        </w:r>
      </w:ins>
    </w:p>
    <w:p w:rsidR="00000000" w:rsidRDefault="00766438">
      <w:pPr>
        <w:spacing w:after="0" w:line="360" w:lineRule="auto"/>
        <w:jc w:val="both"/>
        <w:rPr>
          <w:ins w:id="1645" w:author="Fabio" w:date="2013-11-14T17:31:00Z"/>
          <w:rFonts w:ascii="Times New Roman" w:eastAsia="Times New Roman" w:hAnsi="Times New Roman"/>
          <w:sz w:val="24"/>
          <w:szCs w:val="24"/>
          <w:lang w:eastAsia="pt-BR"/>
        </w:rPr>
        <w:pPrChange w:id="1646" w:author="Fabio" w:date="2013-11-14T17:17:00Z">
          <w:pPr>
            <w:spacing w:after="0" w:line="240" w:lineRule="auto"/>
            <w:jc w:val="center"/>
          </w:pPr>
        </w:pPrChange>
      </w:pPr>
      <w:ins w:id="1647" w:author="Fabio" w:date="2013-11-12T20:51:00Z">
        <w:r w:rsidRPr="00766438">
          <w:rPr>
            <w:rFonts w:ascii="Times New Roman" w:eastAsia="Times New Roman" w:hAnsi="Times New Roman"/>
            <w:sz w:val="24"/>
            <w:szCs w:val="24"/>
            <w:lang w:eastAsia="pt-BR"/>
            <w:rPrChange w:id="1648" w:author="Fabio" w:date="2013-11-14T17:26:00Z">
              <w:rPr>
                <w:rFonts w:ascii="Arial" w:eastAsia="Times New Roman" w:hAnsi="Arial" w:cs="Arial"/>
                <w:i/>
                <w:iCs/>
                <w:color w:val="0000FF"/>
                <w:sz w:val="24"/>
                <w:szCs w:val="24"/>
                <w:u w:val="single"/>
                <w:lang w:eastAsia="pt-BR"/>
              </w:rPr>
            </w:rPrChange>
          </w:rPr>
          <w:t>      </w:t>
        </w:r>
      </w:ins>
    </w:p>
    <w:p w:rsidR="00000000" w:rsidRDefault="00FD574B">
      <w:pPr>
        <w:spacing w:after="0" w:line="360" w:lineRule="auto"/>
        <w:jc w:val="both"/>
        <w:rPr>
          <w:ins w:id="1649" w:author="Fabio" w:date="2013-11-14T17:31:00Z"/>
          <w:rFonts w:ascii="Times New Roman" w:eastAsia="Times New Roman" w:hAnsi="Times New Roman"/>
          <w:sz w:val="24"/>
          <w:szCs w:val="24"/>
          <w:lang w:eastAsia="pt-BR"/>
        </w:rPr>
        <w:pPrChange w:id="1650" w:author="Fabio" w:date="2013-11-14T17:17:00Z">
          <w:pPr>
            <w:spacing w:after="0" w:line="240" w:lineRule="auto"/>
            <w:jc w:val="center"/>
          </w:pPr>
        </w:pPrChange>
      </w:pPr>
    </w:p>
    <w:p w:rsidR="00000000" w:rsidRDefault="00766438">
      <w:pPr>
        <w:spacing w:after="0" w:line="360" w:lineRule="auto"/>
        <w:jc w:val="center"/>
        <w:rPr>
          <w:ins w:id="1651" w:author="Fabio" w:date="2013-11-12T20:51:00Z"/>
          <w:rFonts w:ascii="Times New Roman" w:eastAsia="Times New Roman" w:hAnsi="Times New Roman"/>
          <w:b/>
          <w:sz w:val="24"/>
          <w:szCs w:val="24"/>
          <w:lang w:eastAsia="pt-BR"/>
          <w:rPrChange w:id="1652" w:author="Fabio" w:date="2013-11-14T17:33:00Z">
            <w:rPr>
              <w:ins w:id="1653" w:author="Fabio" w:date="2013-11-12T20:51:00Z"/>
              <w:rFonts w:ascii="Arial" w:eastAsia="Times New Roman" w:hAnsi="Arial" w:cs="Arial"/>
              <w:sz w:val="24"/>
              <w:szCs w:val="24"/>
              <w:lang w:eastAsia="pt-BR"/>
            </w:rPr>
          </w:rPrChange>
        </w:rPr>
        <w:pPrChange w:id="1654" w:author="Fabio" w:date="2013-11-14T17:31:00Z">
          <w:pPr>
            <w:spacing w:after="0" w:line="240" w:lineRule="auto"/>
            <w:jc w:val="center"/>
          </w:pPr>
        </w:pPrChange>
      </w:pPr>
      <w:ins w:id="1655" w:author="Fabio" w:date="2013-11-12T20:51:00Z">
        <w:r w:rsidRPr="00766438">
          <w:rPr>
            <w:rFonts w:ascii="Times New Roman" w:eastAsia="Times New Roman" w:hAnsi="Times New Roman"/>
            <w:b/>
            <w:bCs/>
            <w:sz w:val="24"/>
            <w:szCs w:val="24"/>
            <w:lang w:eastAsia="pt-BR"/>
            <w:rPrChange w:id="1656" w:author="Fabio" w:date="2013-11-14T17:33:00Z">
              <w:rPr>
                <w:rFonts w:ascii="Arial" w:eastAsia="Times New Roman" w:hAnsi="Arial" w:cs="Arial"/>
                <w:b/>
                <w:bCs/>
                <w:i/>
                <w:iCs/>
                <w:color w:val="0000FF"/>
                <w:sz w:val="24"/>
                <w:szCs w:val="24"/>
                <w:u w:val="single"/>
                <w:lang w:eastAsia="pt-BR"/>
              </w:rPr>
            </w:rPrChange>
          </w:rPr>
          <w:t>DAS ATUALIZAÇÕES</w:t>
        </w:r>
      </w:ins>
    </w:p>
    <w:p w:rsidR="00000000" w:rsidRDefault="00FD574B">
      <w:pPr>
        <w:spacing w:after="0" w:line="360" w:lineRule="auto"/>
        <w:jc w:val="both"/>
        <w:rPr>
          <w:ins w:id="1657" w:author="Fabio" w:date="2013-11-14T17:31:00Z"/>
          <w:rFonts w:ascii="Times New Roman" w:eastAsia="Times New Roman" w:hAnsi="Times New Roman"/>
          <w:sz w:val="24"/>
          <w:szCs w:val="24"/>
          <w:lang w:eastAsia="pt-BR"/>
        </w:rPr>
        <w:pPrChange w:id="1658" w:author="Fabio" w:date="2013-11-14T17:17:00Z">
          <w:pPr>
            <w:spacing w:after="0" w:line="240" w:lineRule="auto"/>
          </w:pPr>
        </w:pPrChange>
      </w:pPr>
    </w:p>
    <w:p w:rsidR="00000000" w:rsidRDefault="00FD574B">
      <w:pPr>
        <w:spacing w:after="0" w:line="360" w:lineRule="auto"/>
        <w:jc w:val="both"/>
        <w:rPr>
          <w:ins w:id="1659" w:author="Fabio" w:date="2013-11-14T17:31:00Z"/>
          <w:rFonts w:ascii="Times New Roman" w:eastAsia="Times New Roman" w:hAnsi="Times New Roman"/>
          <w:sz w:val="24"/>
          <w:szCs w:val="24"/>
          <w:lang w:eastAsia="pt-BR"/>
        </w:rPr>
        <w:pPrChange w:id="1660" w:author="Fabio" w:date="2013-11-14T17:17:00Z">
          <w:pPr>
            <w:spacing w:after="0" w:line="240" w:lineRule="auto"/>
          </w:pPr>
        </w:pPrChange>
      </w:pPr>
    </w:p>
    <w:p w:rsidR="00000000" w:rsidRDefault="00766438">
      <w:pPr>
        <w:spacing w:after="0" w:line="360" w:lineRule="auto"/>
        <w:jc w:val="both"/>
        <w:rPr>
          <w:ins w:id="1661" w:author="Fabio" w:date="2013-11-14T17:31:00Z"/>
          <w:rFonts w:ascii="Times New Roman" w:eastAsia="Times New Roman" w:hAnsi="Times New Roman"/>
          <w:sz w:val="24"/>
          <w:szCs w:val="24"/>
          <w:lang w:eastAsia="pt-BR"/>
        </w:rPr>
        <w:pPrChange w:id="1662" w:author="Fabio" w:date="2013-11-14T17:17:00Z">
          <w:pPr>
            <w:spacing w:after="0" w:line="240" w:lineRule="auto"/>
            <w:jc w:val="center"/>
          </w:pPr>
        </w:pPrChange>
      </w:pPr>
      <w:ins w:id="1663" w:author="Fabio" w:date="2013-11-12T20:51:00Z">
        <w:r w:rsidRPr="00766438">
          <w:rPr>
            <w:rFonts w:ascii="Times New Roman" w:eastAsia="Times New Roman" w:hAnsi="Times New Roman"/>
            <w:sz w:val="24"/>
            <w:szCs w:val="24"/>
            <w:lang w:eastAsia="pt-BR"/>
            <w:rPrChange w:id="1664" w:author="Fabio" w:date="2013-11-14T17:26:00Z">
              <w:rPr>
                <w:rFonts w:ascii="Arial" w:eastAsia="Times New Roman" w:hAnsi="Arial" w:cs="Arial"/>
                <w:i/>
                <w:iCs/>
                <w:color w:val="0000FF"/>
                <w:sz w:val="24"/>
                <w:szCs w:val="24"/>
                <w:u w:val="single"/>
                <w:lang w:eastAsia="pt-BR"/>
              </w:rPr>
            </w:rPrChange>
          </w:rPr>
          <w:t xml:space="preserve">        </w:t>
        </w:r>
        <w:r w:rsidRPr="00766438">
          <w:rPr>
            <w:rFonts w:ascii="Times New Roman" w:eastAsia="Times New Roman" w:hAnsi="Times New Roman"/>
            <w:bCs/>
            <w:sz w:val="24"/>
            <w:szCs w:val="24"/>
            <w:lang w:eastAsia="pt-BR"/>
            <w:rPrChange w:id="1665" w:author="Fabio" w:date="2013-11-14T17:26:00Z">
              <w:rPr>
                <w:rFonts w:ascii="Arial" w:eastAsia="Times New Roman" w:hAnsi="Arial" w:cs="Arial"/>
                <w:b/>
                <w:bCs/>
                <w:i/>
                <w:iCs/>
                <w:color w:val="0000FF"/>
                <w:sz w:val="24"/>
                <w:szCs w:val="24"/>
                <w:u w:val="single"/>
                <w:lang w:eastAsia="pt-BR"/>
              </w:rPr>
            </w:rPrChange>
          </w:rPr>
          <w:t>Cláusula 8ª.</w:t>
        </w:r>
        <w:r w:rsidRPr="00766438">
          <w:rPr>
            <w:rFonts w:ascii="Times New Roman" w:eastAsia="Times New Roman" w:hAnsi="Times New Roman"/>
            <w:sz w:val="24"/>
            <w:szCs w:val="24"/>
            <w:lang w:eastAsia="pt-BR"/>
            <w:rPrChange w:id="1666" w:author="Fabio" w:date="2013-11-14T17:26:00Z">
              <w:rPr>
                <w:rFonts w:ascii="Arial" w:eastAsia="Times New Roman" w:hAnsi="Arial" w:cs="Arial"/>
                <w:i/>
                <w:iCs/>
                <w:color w:val="0000FF"/>
                <w:sz w:val="24"/>
                <w:szCs w:val="24"/>
                <w:u w:val="single"/>
                <w:lang w:eastAsia="pt-BR"/>
              </w:rPr>
            </w:rPrChange>
          </w:rPr>
          <w:t xml:space="preserve"> Fica acertado entre as partes que a </w:t>
        </w:r>
        <w:r w:rsidRPr="00766438">
          <w:rPr>
            <w:rFonts w:ascii="Times New Roman" w:eastAsia="Times New Roman" w:hAnsi="Times New Roman"/>
            <w:bCs/>
            <w:sz w:val="24"/>
            <w:szCs w:val="24"/>
            <w:lang w:eastAsia="pt-BR"/>
            <w:rPrChange w:id="1667" w:author="Fabio" w:date="2013-11-14T17:26:00Z">
              <w:rPr>
                <w:rFonts w:ascii="Arial" w:eastAsia="Times New Roman" w:hAnsi="Arial" w:cs="Arial"/>
                <w:b/>
                <w:bCs/>
                <w:i/>
                <w:iCs/>
                <w:color w:val="0000FF"/>
                <w:sz w:val="24"/>
                <w:szCs w:val="24"/>
                <w:u w:val="single"/>
                <w:lang w:eastAsia="pt-BR"/>
              </w:rPr>
            </w:rPrChange>
          </w:rPr>
          <w:t>CONTRATADA</w:t>
        </w:r>
        <w:r w:rsidRPr="00766438">
          <w:rPr>
            <w:rFonts w:ascii="Times New Roman" w:eastAsia="Times New Roman" w:hAnsi="Times New Roman"/>
            <w:sz w:val="24"/>
            <w:szCs w:val="24"/>
            <w:lang w:eastAsia="pt-BR"/>
            <w:rPrChange w:id="1668" w:author="Fabio" w:date="2013-11-14T17:26:00Z">
              <w:rPr>
                <w:rFonts w:ascii="Arial" w:eastAsia="Times New Roman" w:hAnsi="Arial" w:cs="Arial"/>
                <w:i/>
                <w:iCs/>
                <w:color w:val="0000FF"/>
                <w:sz w:val="24"/>
                <w:szCs w:val="24"/>
                <w:u w:val="single"/>
                <w:lang w:eastAsia="pt-BR"/>
              </w:rPr>
            </w:rPrChange>
          </w:rPr>
          <w:t xml:space="preserve"> poderá, sem interferência da </w:t>
        </w:r>
        <w:r w:rsidRPr="00766438">
          <w:rPr>
            <w:rFonts w:ascii="Times New Roman" w:eastAsia="Times New Roman" w:hAnsi="Times New Roman"/>
            <w:bCs/>
            <w:sz w:val="24"/>
            <w:szCs w:val="24"/>
            <w:lang w:eastAsia="pt-BR"/>
            <w:rPrChange w:id="1669" w:author="Fabio" w:date="2013-11-14T17:26:00Z">
              <w:rPr>
                <w:rFonts w:ascii="Arial" w:eastAsia="Times New Roman" w:hAnsi="Arial" w:cs="Arial"/>
                <w:b/>
                <w:bCs/>
                <w:i/>
                <w:iCs/>
                <w:color w:val="0000FF"/>
                <w:sz w:val="24"/>
                <w:szCs w:val="24"/>
                <w:u w:val="single"/>
                <w:lang w:eastAsia="pt-BR"/>
              </w:rPr>
            </w:rPrChange>
          </w:rPr>
          <w:t>CONTRATANTE</w:t>
        </w:r>
        <w:r w:rsidRPr="00766438">
          <w:rPr>
            <w:rFonts w:ascii="Times New Roman" w:eastAsia="Times New Roman" w:hAnsi="Times New Roman"/>
            <w:sz w:val="24"/>
            <w:szCs w:val="24"/>
            <w:lang w:eastAsia="pt-BR"/>
            <w:rPrChange w:id="1670" w:author="Fabio" w:date="2013-11-14T17:26:00Z">
              <w:rPr>
                <w:rFonts w:ascii="Arial" w:eastAsia="Times New Roman" w:hAnsi="Arial" w:cs="Arial"/>
                <w:i/>
                <w:iCs/>
                <w:color w:val="0000FF"/>
                <w:sz w:val="24"/>
                <w:szCs w:val="24"/>
                <w:u w:val="single"/>
                <w:lang w:eastAsia="pt-BR"/>
              </w:rPr>
            </w:rPrChange>
          </w:rPr>
          <w:t xml:space="preserve">, realizar todas as alterações que reconhecer como necessárias de uma versão para outra do </w:t>
        </w:r>
        <w:r w:rsidRPr="00766438">
          <w:rPr>
            <w:rFonts w:ascii="Times New Roman" w:eastAsia="Times New Roman" w:hAnsi="Times New Roman"/>
            <w:i/>
            <w:sz w:val="24"/>
            <w:szCs w:val="24"/>
            <w:lang w:eastAsia="pt-BR"/>
            <w:rPrChange w:id="1671"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672" w:author="Fabio" w:date="2013-11-14T17:26:00Z">
              <w:rPr>
                <w:rFonts w:ascii="Arial" w:eastAsia="Times New Roman" w:hAnsi="Arial" w:cs="Arial"/>
                <w:i/>
                <w:iCs/>
                <w:color w:val="0000FF"/>
                <w:sz w:val="24"/>
                <w:szCs w:val="24"/>
                <w:u w:val="single"/>
                <w:lang w:eastAsia="pt-BR"/>
              </w:rPr>
            </w:rPrChange>
          </w:rPr>
          <w:t xml:space="preserve"> (xxx) (Nome do </w:t>
        </w:r>
        <w:r w:rsidRPr="00766438">
          <w:rPr>
            <w:rFonts w:ascii="Times New Roman" w:eastAsia="Times New Roman" w:hAnsi="Times New Roman"/>
            <w:i/>
            <w:sz w:val="24"/>
            <w:szCs w:val="24"/>
            <w:lang w:eastAsia="pt-BR"/>
            <w:rPrChange w:id="1673"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674" w:author="Fabio" w:date="2013-11-14T17:26:00Z">
              <w:rPr>
                <w:rFonts w:ascii="Arial" w:eastAsia="Times New Roman" w:hAnsi="Arial" w:cs="Arial"/>
                <w:i/>
                <w:iCs/>
                <w:color w:val="0000FF"/>
                <w:sz w:val="24"/>
                <w:szCs w:val="24"/>
                <w:u w:val="single"/>
                <w:lang w:eastAsia="pt-BR"/>
              </w:rPr>
            </w:rPrChange>
          </w:rPr>
          <w:t>).</w:t>
        </w:r>
        <w:r w:rsidRPr="00766438">
          <w:rPr>
            <w:rFonts w:ascii="Times New Roman" w:eastAsia="Times New Roman" w:hAnsi="Times New Roman"/>
            <w:sz w:val="24"/>
            <w:szCs w:val="24"/>
            <w:lang w:eastAsia="pt-BR"/>
            <w:rPrChange w:id="1675" w:author="Fabio" w:date="2013-11-14T17:26:00Z">
              <w:rPr>
                <w:rFonts w:ascii="Arial" w:eastAsia="Times New Roman" w:hAnsi="Arial" w:cs="Arial"/>
                <w:i/>
                <w:iCs/>
                <w:color w:val="0000FF"/>
                <w:sz w:val="24"/>
                <w:szCs w:val="24"/>
                <w:u w:val="single"/>
                <w:lang w:eastAsia="pt-BR"/>
              </w:rPr>
            </w:rPrChange>
          </w:rPr>
          <w:br/>
          <w:t>     </w:t>
        </w:r>
        <w:proofErr w:type="gramStart"/>
        <w:r w:rsidRPr="00766438">
          <w:rPr>
            <w:rFonts w:ascii="Times New Roman" w:eastAsia="Times New Roman" w:hAnsi="Times New Roman"/>
            <w:sz w:val="24"/>
            <w:szCs w:val="24"/>
            <w:lang w:eastAsia="pt-BR"/>
            <w:rPrChange w:id="1676" w:author="Fabio" w:date="2013-11-14T17:26:00Z">
              <w:rPr>
                <w:rFonts w:ascii="Arial" w:eastAsia="Times New Roman" w:hAnsi="Arial" w:cs="Arial"/>
                <w:i/>
                <w:iCs/>
                <w:color w:val="0000FF"/>
                <w:sz w:val="24"/>
                <w:szCs w:val="24"/>
                <w:u w:val="single"/>
                <w:lang w:eastAsia="pt-BR"/>
              </w:rPr>
            </w:rPrChange>
          </w:rPr>
          <w:t>  </w:t>
        </w:r>
      </w:ins>
      <w:proofErr w:type="gramEnd"/>
    </w:p>
    <w:p w:rsidR="00000000" w:rsidRDefault="00FD574B">
      <w:pPr>
        <w:spacing w:after="0" w:line="360" w:lineRule="auto"/>
        <w:jc w:val="both"/>
        <w:rPr>
          <w:ins w:id="1677" w:author="Fabio" w:date="2013-11-14T17:31:00Z"/>
          <w:rFonts w:ascii="Times New Roman" w:eastAsia="Times New Roman" w:hAnsi="Times New Roman"/>
          <w:sz w:val="24"/>
          <w:szCs w:val="24"/>
          <w:lang w:eastAsia="pt-BR"/>
        </w:rPr>
        <w:pPrChange w:id="1678" w:author="Fabio" w:date="2013-11-14T17:17:00Z">
          <w:pPr>
            <w:spacing w:after="0" w:line="240" w:lineRule="auto"/>
            <w:jc w:val="center"/>
          </w:pPr>
        </w:pPrChange>
      </w:pPr>
    </w:p>
    <w:p w:rsidR="00000000" w:rsidRDefault="00766438">
      <w:pPr>
        <w:spacing w:after="0" w:line="360" w:lineRule="auto"/>
        <w:jc w:val="center"/>
        <w:rPr>
          <w:ins w:id="1679" w:author="Fabio" w:date="2013-11-12T20:51:00Z"/>
          <w:rFonts w:ascii="Times New Roman" w:eastAsia="Times New Roman" w:hAnsi="Times New Roman"/>
          <w:b/>
          <w:sz w:val="24"/>
          <w:szCs w:val="24"/>
          <w:lang w:eastAsia="pt-BR"/>
          <w:rPrChange w:id="1680" w:author="Fabio" w:date="2013-11-14T17:33:00Z">
            <w:rPr>
              <w:ins w:id="1681" w:author="Fabio" w:date="2013-11-12T20:51:00Z"/>
              <w:rFonts w:ascii="Arial" w:eastAsia="Times New Roman" w:hAnsi="Arial" w:cs="Arial"/>
              <w:sz w:val="24"/>
              <w:szCs w:val="24"/>
              <w:lang w:eastAsia="pt-BR"/>
            </w:rPr>
          </w:rPrChange>
        </w:rPr>
        <w:pPrChange w:id="1682" w:author="Fabio" w:date="2013-11-14T17:32:00Z">
          <w:pPr>
            <w:spacing w:after="0" w:line="240" w:lineRule="auto"/>
            <w:jc w:val="center"/>
          </w:pPr>
        </w:pPrChange>
      </w:pPr>
      <w:ins w:id="1683" w:author="Fabio" w:date="2013-11-12T20:51:00Z">
        <w:r w:rsidRPr="00766438">
          <w:rPr>
            <w:rFonts w:ascii="Times New Roman" w:eastAsia="Times New Roman" w:hAnsi="Times New Roman"/>
            <w:b/>
            <w:bCs/>
            <w:sz w:val="24"/>
            <w:szCs w:val="24"/>
            <w:lang w:eastAsia="pt-BR"/>
            <w:rPrChange w:id="1684" w:author="Fabio" w:date="2013-11-14T17:33:00Z">
              <w:rPr>
                <w:rFonts w:ascii="Arial" w:eastAsia="Times New Roman" w:hAnsi="Arial" w:cs="Arial"/>
                <w:b/>
                <w:bCs/>
                <w:i/>
                <w:iCs/>
                <w:color w:val="0000FF"/>
                <w:sz w:val="24"/>
                <w:szCs w:val="24"/>
                <w:u w:val="single"/>
                <w:lang w:eastAsia="pt-BR"/>
              </w:rPr>
            </w:rPrChange>
          </w:rPr>
          <w:t>DO VALOR E FORMA DE PAGAMENTO</w:t>
        </w:r>
      </w:ins>
    </w:p>
    <w:p w:rsidR="00000000" w:rsidRDefault="00FD574B">
      <w:pPr>
        <w:spacing w:after="0" w:line="360" w:lineRule="auto"/>
        <w:jc w:val="both"/>
        <w:rPr>
          <w:ins w:id="1685" w:author="Fabio" w:date="2013-11-14T17:31:00Z"/>
          <w:rFonts w:ascii="Times New Roman" w:eastAsia="Times New Roman" w:hAnsi="Times New Roman"/>
          <w:sz w:val="24"/>
          <w:szCs w:val="24"/>
          <w:lang w:eastAsia="pt-BR"/>
        </w:rPr>
        <w:pPrChange w:id="1686" w:author="Fabio" w:date="2013-11-14T17:17:00Z">
          <w:pPr>
            <w:spacing w:after="0" w:line="240" w:lineRule="auto"/>
          </w:pPr>
        </w:pPrChange>
      </w:pPr>
    </w:p>
    <w:p w:rsidR="00000000" w:rsidRDefault="00FD574B">
      <w:pPr>
        <w:spacing w:after="0" w:line="360" w:lineRule="auto"/>
        <w:jc w:val="both"/>
        <w:rPr>
          <w:ins w:id="1687" w:author="Fabio" w:date="2013-11-14T17:31:00Z"/>
          <w:rFonts w:ascii="Times New Roman" w:eastAsia="Times New Roman" w:hAnsi="Times New Roman"/>
          <w:sz w:val="24"/>
          <w:szCs w:val="24"/>
          <w:lang w:eastAsia="pt-BR"/>
        </w:rPr>
        <w:pPrChange w:id="1688" w:author="Fabio" w:date="2013-11-14T17:17:00Z">
          <w:pPr>
            <w:spacing w:after="0" w:line="240" w:lineRule="auto"/>
          </w:pPr>
        </w:pPrChange>
      </w:pPr>
    </w:p>
    <w:p w:rsidR="00000000" w:rsidRDefault="00766438">
      <w:pPr>
        <w:spacing w:after="0" w:line="360" w:lineRule="auto"/>
        <w:jc w:val="both"/>
        <w:rPr>
          <w:ins w:id="1689" w:author="Fabio" w:date="2013-11-14T17:31:00Z"/>
          <w:rFonts w:ascii="Times New Roman" w:eastAsia="Times New Roman" w:hAnsi="Times New Roman"/>
          <w:sz w:val="24"/>
          <w:szCs w:val="24"/>
          <w:lang w:eastAsia="pt-BR"/>
        </w:rPr>
        <w:pPrChange w:id="1690" w:author="Fabio" w:date="2013-11-14T17:17:00Z">
          <w:pPr>
            <w:spacing w:after="0" w:line="240" w:lineRule="auto"/>
            <w:jc w:val="center"/>
          </w:pPr>
        </w:pPrChange>
      </w:pPr>
      <w:ins w:id="1691" w:author="Fabio" w:date="2013-11-12T20:51:00Z">
        <w:r w:rsidRPr="00766438">
          <w:rPr>
            <w:rFonts w:ascii="Times New Roman" w:eastAsia="Times New Roman" w:hAnsi="Times New Roman"/>
            <w:sz w:val="24"/>
            <w:szCs w:val="24"/>
            <w:lang w:eastAsia="pt-BR"/>
            <w:rPrChange w:id="1692" w:author="Fabio" w:date="2013-11-14T17:26:00Z">
              <w:rPr>
                <w:rFonts w:ascii="Arial" w:eastAsia="Times New Roman" w:hAnsi="Arial" w:cs="Arial"/>
                <w:i/>
                <w:iCs/>
                <w:color w:val="0000FF"/>
                <w:sz w:val="24"/>
                <w:szCs w:val="24"/>
                <w:u w:val="single"/>
                <w:lang w:eastAsia="pt-BR"/>
              </w:rPr>
            </w:rPrChange>
          </w:rPr>
          <w:t xml:space="preserve">        </w:t>
        </w:r>
        <w:r w:rsidRPr="00766438">
          <w:rPr>
            <w:rFonts w:ascii="Times New Roman" w:eastAsia="Times New Roman" w:hAnsi="Times New Roman"/>
            <w:bCs/>
            <w:sz w:val="24"/>
            <w:szCs w:val="24"/>
            <w:lang w:eastAsia="pt-BR"/>
            <w:rPrChange w:id="1693" w:author="Fabio" w:date="2013-11-14T17:26:00Z">
              <w:rPr>
                <w:rFonts w:ascii="Arial" w:eastAsia="Times New Roman" w:hAnsi="Arial" w:cs="Arial"/>
                <w:b/>
                <w:bCs/>
                <w:i/>
                <w:iCs/>
                <w:color w:val="0000FF"/>
                <w:sz w:val="24"/>
                <w:szCs w:val="24"/>
                <w:u w:val="single"/>
                <w:lang w:eastAsia="pt-BR"/>
              </w:rPr>
            </w:rPrChange>
          </w:rPr>
          <w:t>Cláusula 9ª.</w:t>
        </w:r>
        <w:r w:rsidRPr="00766438">
          <w:rPr>
            <w:rFonts w:ascii="Times New Roman" w:eastAsia="Times New Roman" w:hAnsi="Times New Roman"/>
            <w:sz w:val="24"/>
            <w:szCs w:val="24"/>
            <w:lang w:eastAsia="pt-BR"/>
            <w:rPrChange w:id="1694" w:author="Fabio" w:date="2013-11-14T17:26:00Z">
              <w:rPr>
                <w:rFonts w:ascii="Arial" w:eastAsia="Times New Roman" w:hAnsi="Arial" w:cs="Arial"/>
                <w:i/>
                <w:iCs/>
                <w:color w:val="0000FF"/>
                <w:sz w:val="24"/>
                <w:szCs w:val="24"/>
                <w:u w:val="single"/>
                <w:lang w:eastAsia="pt-BR"/>
              </w:rPr>
            </w:rPrChange>
          </w:rPr>
          <w:t xml:space="preserve"> A </w:t>
        </w:r>
        <w:r w:rsidRPr="00766438">
          <w:rPr>
            <w:rFonts w:ascii="Times New Roman" w:eastAsia="Times New Roman" w:hAnsi="Times New Roman"/>
            <w:bCs/>
            <w:sz w:val="24"/>
            <w:szCs w:val="24"/>
            <w:lang w:eastAsia="pt-BR"/>
            <w:rPrChange w:id="1695" w:author="Fabio" w:date="2013-11-14T17:26:00Z">
              <w:rPr>
                <w:rFonts w:ascii="Arial" w:eastAsia="Times New Roman" w:hAnsi="Arial" w:cs="Arial"/>
                <w:b/>
                <w:bCs/>
                <w:i/>
                <w:iCs/>
                <w:color w:val="0000FF"/>
                <w:sz w:val="24"/>
                <w:szCs w:val="24"/>
                <w:u w:val="single"/>
                <w:lang w:eastAsia="pt-BR"/>
              </w:rPr>
            </w:rPrChange>
          </w:rPr>
          <w:t>CONTRATANTE</w:t>
        </w:r>
        <w:r w:rsidRPr="00766438">
          <w:rPr>
            <w:rFonts w:ascii="Times New Roman" w:eastAsia="Times New Roman" w:hAnsi="Times New Roman"/>
            <w:sz w:val="24"/>
            <w:szCs w:val="24"/>
            <w:lang w:eastAsia="pt-BR"/>
            <w:rPrChange w:id="1696" w:author="Fabio" w:date="2013-11-14T17:26:00Z">
              <w:rPr>
                <w:rFonts w:ascii="Arial" w:eastAsia="Times New Roman" w:hAnsi="Arial" w:cs="Arial"/>
                <w:i/>
                <w:iCs/>
                <w:color w:val="0000FF"/>
                <w:sz w:val="24"/>
                <w:szCs w:val="24"/>
                <w:u w:val="single"/>
                <w:lang w:eastAsia="pt-BR"/>
              </w:rPr>
            </w:rPrChange>
          </w:rPr>
          <w:t xml:space="preserve"> pagará à </w:t>
        </w:r>
        <w:r w:rsidRPr="00766438">
          <w:rPr>
            <w:rFonts w:ascii="Times New Roman" w:eastAsia="Times New Roman" w:hAnsi="Times New Roman"/>
            <w:bCs/>
            <w:sz w:val="24"/>
            <w:szCs w:val="24"/>
            <w:lang w:eastAsia="pt-BR"/>
            <w:rPrChange w:id="1697" w:author="Fabio" w:date="2013-11-14T17:26:00Z">
              <w:rPr>
                <w:rFonts w:ascii="Arial" w:eastAsia="Times New Roman" w:hAnsi="Arial" w:cs="Arial"/>
                <w:b/>
                <w:bCs/>
                <w:i/>
                <w:iCs/>
                <w:color w:val="0000FF"/>
                <w:sz w:val="24"/>
                <w:szCs w:val="24"/>
                <w:u w:val="single"/>
                <w:lang w:eastAsia="pt-BR"/>
              </w:rPr>
            </w:rPrChange>
          </w:rPr>
          <w:t>CONTRATADA</w:t>
        </w:r>
        <w:r w:rsidRPr="00766438">
          <w:rPr>
            <w:rFonts w:ascii="Times New Roman" w:eastAsia="Times New Roman" w:hAnsi="Times New Roman"/>
            <w:sz w:val="24"/>
            <w:szCs w:val="24"/>
            <w:lang w:eastAsia="pt-BR"/>
            <w:rPrChange w:id="1698" w:author="Fabio" w:date="2013-11-14T17:26:00Z">
              <w:rPr>
                <w:rFonts w:ascii="Arial" w:eastAsia="Times New Roman" w:hAnsi="Arial" w:cs="Arial"/>
                <w:i/>
                <w:iCs/>
                <w:color w:val="0000FF"/>
                <w:sz w:val="24"/>
                <w:szCs w:val="24"/>
                <w:u w:val="single"/>
                <w:lang w:eastAsia="pt-BR"/>
              </w:rPr>
            </w:rPrChange>
          </w:rPr>
          <w:t xml:space="preserve">, pela licença de uso do </w:t>
        </w:r>
        <w:r w:rsidRPr="00766438">
          <w:rPr>
            <w:rFonts w:ascii="Times New Roman" w:eastAsia="Times New Roman" w:hAnsi="Times New Roman"/>
            <w:i/>
            <w:sz w:val="24"/>
            <w:szCs w:val="24"/>
            <w:lang w:eastAsia="pt-BR"/>
            <w:rPrChange w:id="1699"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700" w:author="Fabio" w:date="2013-11-14T17:26:00Z">
              <w:rPr>
                <w:rFonts w:ascii="Arial" w:eastAsia="Times New Roman" w:hAnsi="Arial" w:cs="Arial"/>
                <w:i/>
                <w:iCs/>
                <w:color w:val="0000FF"/>
                <w:sz w:val="24"/>
                <w:szCs w:val="24"/>
                <w:u w:val="single"/>
                <w:lang w:eastAsia="pt-BR"/>
              </w:rPr>
            </w:rPrChange>
          </w:rPr>
          <w:t xml:space="preserve"> a quantia de R$ (xxx) (Valor Expresso), da seguinte forma (xxx) (Mencionar se a quantia será paga em parcelas ou à vista e qual ou quais os dias de pagamento).</w:t>
        </w:r>
        <w:r w:rsidRPr="00766438">
          <w:rPr>
            <w:rFonts w:ascii="Times New Roman" w:eastAsia="Times New Roman" w:hAnsi="Times New Roman"/>
            <w:sz w:val="24"/>
            <w:szCs w:val="24"/>
            <w:lang w:eastAsia="pt-BR"/>
            <w:rPrChange w:id="1701"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702"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703" w:author="Fabio" w:date="2013-11-14T17:26:00Z">
              <w:rPr>
                <w:rFonts w:ascii="Arial" w:eastAsia="Times New Roman" w:hAnsi="Arial" w:cs="Arial"/>
                <w:b/>
                <w:bCs/>
                <w:i/>
                <w:iCs/>
                <w:color w:val="0000FF"/>
                <w:sz w:val="24"/>
                <w:szCs w:val="24"/>
                <w:u w:val="single"/>
                <w:lang w:eastAsia="pt-BR"/>
              </w:rPr>
            </w:rPrChange>
          </w:rPr>
          <w:t>Cláusula 10ª.</w:t>
        </w:r>
        <w:r w:rsidRPr="00766438">
          <w:rPr>
            <w:rFonts w:ascii="Times New Roman" w:eastAsia="Times New Roman" w:hAnsi="Times New Roman"/>
            <w:sz w:val="24"/>
            <w:szCs w:val="24"/>
            <w:lang w:eastAsia="pt-BR"/>
            <w:rPrChange w:id="1704" w:author="Fabio" w:date="2013-11-14T17:26:00Z">
              <w:rPr>
                <w:rFonts w:ascii="Arial" w:eastAsia="Times New Roman" w:hAnsi="Arial" w:cs="Arial"/>
                <w:i/>
                <w:iCs/>
                <w:color w:val="0000FF"/>
                <w:sz w:val="24"/>
                <w:szCs w:val="24"/>
                <w:u w:val="single"/>
                <w:lang w:eastAsia="pt-BR"/>
              </w:rPr>
            </w:rPrChange>
          </w:rPr>
          <w:t xml:space="preserve"> Pela prestação dos serviços de </w:t>
        </w:r>
        <w:r w:rsidRPr="00766438">
          <w:rPr>
            <w:rFonts w:ascii="Times New Roman" w:eastAsia="Times New Roman" w:hAnsi="Times New Roman"/>
            <w:i/>
            <w:sz w:val="24"/>
            <w:szCs w:val="24"/>
            <w:lang w:eastAsia="pt-BR"/>
            <w:rPrChange w:id="1705" w:author="Fabio" w:date="2013-11-14T17:26:00Z">
              <w:rPr>
                <w:rFonts w:ascii="Arial" w:eastAsia="Times New Roman" w:hAnsi="Arial" w:cs="Arial"/>
                <w:i/>
                <w:iCs/>
                <w:color w:val="0000FF"/>
                <w:sz w:val="24"/>
                <w:szCs w:val="24"/>
                <w:u w:val="single"/>
                <w:lang w:eastAsia="pt-BR"/>
              </w:rPr>
            </w:rPrChange>
          </w:rPr>
          <w:t>Software</w:t>
        </w:r>
        <w:r w:rsidRPr="00766438">
          <w:rPr>
            <w:rFonts w:ascii="Times New Roman" w:eastAsia="Times New Roman" w:hAnsi="Times New Roman"/>
            <w:sz w:val="24"/>
            <w:szCs w:val="24"/>
            <w:lang w:eastAsia="pt-BR"/>
            <w:rPrChange w:id="1706" w:author="Fabio" w:date="2013-11-14T17:26:00Z">
              <w:rPr>
                <w:rFonts w:ascii="Arial" w:eastAsia="Times New Roman" w:hAnsi="Arial" w:cs="Arial"/>
                <w:i/>
                <w:iCs/>
                <w:color w:val="0000FF"/>
                <w:sz w:val="24"/>
                <w:szCs w:val="24"/>
                <w:u w:val="single"/>
                <w:lang w:eastAsia="pt-BR"/>
              </w:rPr>
            </w:rPrChange>
          </w:rPr>
          <w:t xml:space="preserve">, a </w:t>
        </w:r>
        <w:r w:rsidRPr="00766438">
          <w:rPr>
            <w:rFonts w:ascii="Times New Roman" w:eastAsia="Times New Roman" w:hAnsi="Times New Roman"/>
            <w:bCs/>
            <w:sz w:val="24"/>
            <w:szCs w:val="24"/>
            <w:lang w:eastAsia="pt-BR"/>
            <w:rPrChange w:id="1707" w:author="Fabio" w:date="2013-11-14T17:26:00Z">
              <w:rPr>
                <w:rFonts w:ascii="Arial" w:eastAsia="Times New Roman" w:hAnsi="Arial" w:cs="Arial"/>
                <w:b/>
                <w:bCs/>
                <w:i/>
                <w:iCs/>
                <w:color w:val="0000FF"/>
                <w:sz w:val="24"/>
                <w:szCs w:val="24"/>
                <w:u w:val="single"/>
                <w:lang w:eastAsia="pt-BR"/>
              </w:rPr>
            </w:rPrChange>
          </w:rPr>
          <w:t>CONTRATANTE</w:t>
        </w:r>
        <w:r w:rsidRPr="00766438">
          <w:rPr>
            <w:rFonts w:ascii="Times New Roman" w:eastAsia="Times New Roman" w:hAnsi="Times New Roman"/>
            <w:sz w:val="24"/>
            <w:szCs w:val="24"/>
            <w:lang w:eastAsia="pt-BR"/>
            <w:rPrChange w:id="1708" w:author="Fabio" w:date="2013-11-14T17:26:00Z">
              <w:rPr>
                <w:rFonts w:ascii="Arial" w:eastAsia="Times New Roman" w:hAnsi="Arial" w:cs="Arial"/>
                <w:i/>
                <w:iCs/>
                <w:color w:val="0000FF"/>
                <w:sz w:val="24"/>
                <w:szCs w:val="24"/>
                <w:u w:val="single"/>
                <w:lang w:eastAsia="pt-BR"/>
              </w:rPr>
            </w:rPrChange>
          </w:rPr>
          <w:t xml:space="preserve"> pagará à </w:t>
        </w:r>
        <w:r w:rsidRPr="00766438">
          <w:rPr>
            <w:rFonts w:ascii="Times New Roman" w:eastAsia="Times New Roman" w:hAnsi="Times New Roman"/>
            <w:bCs/>
            <w:sz w:val="24"/>
            <w:szCs w:val="24"/>
            <w:lang w:eastAsia="pt-BR"/>
            <w:rPrChange w:id="1709" w:author="Fabio" w:date="2013-11-14T17:26:00Z">
              <w:rPr>
                <w:rFonts w:ascii="Arial" w:eastAsia="Times New Roman" w:hAnsi="Arial" w:cs="Arial"/>
                <w:b/>
                <w:bCs/>
                <w:i/>
                <w:iCs/>
                <w:color w:val="0000FF"/>
                <w:sz w:val="24"/>
                <w:szCs w:val="24"/>
                <w:u w:val="single"/>
                <w:lang w:eastAsia="pt-BR"/>
              </w:rPr>
            </w:rPrChange>
          </w:rPr>
          <w:t>CONTRATADA</w:t>
        </w:r>
        <w:r w:rsidRPr="00766438">
          <w:rPr>
            <w:rFonts w:ascii="Times New Roman" w:eastAsia="Times New Roman" w:hAnsi="Times New Roman"/>
            <w:sz w:val="24"/>
            <w:szCs w:val="24"/>
            <w:lang w:eastAsia="pt-BR"/>
            <w:rPrChange w:id="1710" w:author="Fabio" w:date="2013-11-14T17:26:00Z">
              <w:rPr>
                <w:rFonts w:ascii="Arial" w:eastAsia="Times New Roman" w:hAnsi="Arial" w:cs="Arial"/>
                <w:i/>
                <w:iCs/>
                <w:color w:val="0000FF"/>
                <w:sz w:val="24"/>
                <w:szCs w:val="24"/>
                <w:u w:val="single"/>
                <w:lang w:eastAsia="pt-BR"/>
              </w:rPr>
            </w:rPrChange>
          </w:rPr>
          <w:t xml:space="preserve"> a quantia mensal de R$ (xxx) (Valor Expresso), até o dia (xxx) de cada mês.</w:t>
        </w:r>
        <w:r w:rsidRPr="00766438">
          <w:rPr>
            <w:rFonts w:ascii="Times New Roman" w:eastAsia="Times New Roman" w:hAnsi="Times New Roman"/>
            <w:sz w:val="24"/>
            <w:szCs w:val="24"/>
            <w:lang w:eastAsia="pt-BR"/>
            <w:rPrChange w:id="1711" w:author="Fabio" w:date="2013-11-14T17:26:00Z">
              <w:rPr>
                <w:rFonts w:ascii="Arial" w:eastAsia="Times New Roman" w:hAnsi="Arial" w:cs="Arial"/>
                <w:i/>
                <w:iCs/>
                <w:color w:val="0000FF"/>
                <w:sz w:val="24"/>
                <w:szCs w:val="24"/>
                <w:u w:val="single"/>
                <w:lang w:eastAsia="pt-BR"/>
              </w:rPr>
            </w:rPrChange>
          </w:rPr>
          <w:br/>
          <w:t>     </w:t>
        </w:r>
        <w:proofErr w:type="gramStart"/>
        <w:r w:rsidRPr="00766438">
          <w:rPr>
            <w:rFonts w:ascii="Times New Roman" w:eastAsia="Times New Roman" w:hAnsi="Times New Roman"/>
            <w:sz w:val="24"/>
            <w:szCs w:val="24"/>
            <w:lang w:eastAsia="pt-BR"/>
            <w:rPrChange w:id="1712" w:author="Fabio" w:date="2013-11-14T17:26:00Z">
              <w:rPr>
                <w:rFonts w:ascii="Arial" w:eastAsia="Times New Roman" w:hAnsi="Arial" w:cs="Arial"/>
                <w:i/>
                <w:iCs/>
                <w:color w:val="0000FF"/>
                <w:sz w:val="24"/>
                <w:szCs w:val="24"/>
                <w:u w:val="single"/>
                <w:lang w:eastAsia="pt-BR"/>
              </w:rPr>
            </w:rPrChange>
          </w:rPr>
          <w:t>  </w:t>
        </w:r>
      </w:ins>
      <w:proofErr w:type="gramEnd"/>
    </w:p>
    <w:p w:rsidR="00000000" w:rsidRDefault="00FD574B">
      <w:pPr>
        <w:spacing w:after="0" w:line="360" w:lineRule="auto"/>
        <w:jc w:val="both"/>
        <w:rPr>
          <w:ins w:id="1713" w:author="Fabio" w:date="2013-11-14T17:31:00Z"/>
          <w:rFonts w:ascii="Times New Roman" w:eastAsia="Times New Roman" w:hAnsi="Times New Roman"/>
          <w:sz w:val="24"/>
          <w:szCs w:val="24"/>
          <w:lang w:eastAsia="pt-BR"/>
        </w:rPr>
        <w:pPrChange w:id="1714" w:author="Fabio" w:date="2013-11-14T17:17:00Z">
          <w:pPr>
            <w:spacing w:after="0" w:line="240" w:lineRule="auto"/>
            <w:jc w:val="center"/>
          </w:pPr>
        </w:pPrChange>
      </w:pPr>
    </w:p>
    <w:p w:rsidR="00000000" w:rsidRDefault="00766438">
      <w:pPr>
        <w:spacing w:after="0" w:line="360" w:lineRule="auto"/>
        <w:jc w:val="center"/>
        <w:rPr>
          <w:ins w:id="1715" w:author="Fabio" w:date="2013-11-12T20:51:00Z"/>
          <w:rFonts w:ascii="Times New Roman" w:eastAsia="Times New Roman" w:hAnsi="Times New Roman"/>
          <w:b/>
          <w:sz w:val="24"/>
          <w:szCs w:val="24"/>
          <w:lang w:eastAsia="pt-BR"/>
          <w:rPrChange w:id="1716" w:author="Fabio" w:date="2013-11-14T17:32:00Z">
            <w:rPr>
              <w:ins w:id="1717" w:author="Fabio" w:date="2013-11-12T20:51:00Z"/>
              <w:rFonts w:ascii="Arial" w:eastAsia="Times New Roman" w:hAnsi="Arial" w:cs="Arial"/>
              <w:sz w:val="24"/>
              <w:szCs w:val="24"/>
              <w:lang w:eastAsia="pt-BR"/>
            </w:rPr>
          </w:rPrChange>
        </w:rPr>
        <w:pPrChange w:id="1718" w:author="Fabio" w:date="2013-11-14T17:32:00Z">
          <w:pPr>
            <w:spacing w:after="0" w:line="240" w:lineRule="auto"/>
            <w:jc w:val="center"/>
          </w:pPr>
        </w:pPrChange>
      </w:pPr>
      <w:ins w:id="1719" w:author="Fabio" w:date="2013-11-12T20:51:00Z">
        <w:r w:rsidRPr="00766438">
          <w:rPr>
            <w:rFonts w:ascii="Times New Roman" w:eastAsia="Times New Roman" w:hAnsi="Times New Roman"/>
            <w:b/>
            <w:bCs/>
            <w:sz w:val="24"/>
            <w:szCs w:val="24"/>
            <w:lang w:eastAsia="pt-BR"/>
            <w:rPrChange w:id="1720" w:author="Fabio" w:date="2013-11-14T17:32:00Z">
              <w:rPr>
                <w:rFonts w:ascii="Arial" w:eastAsia="Times New Roman" w:hAnsi="Arial" w:cs="Arial"/>
                <w:b/>
                <w:bCs/>
                <w:i/>
                <w:iCs/>
                <w:color w:val="0000FF"/>
                <w:sz w:val="24"/>
                <w:szCs w:val="24"/>
                <w:u w:val="single"/>
                <w:lang w:eastAsia="pt-BR"/>
              </w:rPr>
            </w:rPrChange>
          </w:rPr>
          <w:t>DA RESCISÃO</w:t>
        </w:r>
      </w:ins>
    </w:p>
    <w:p w:rsidR="00000000" w:rsidRDefault="00FD574B">
      <w:pPr>
        <w:spacing w:after="0" w:line="360" w:lineRule="auto"/>
        <w:jc w:val="both"/>
        <w:rPr>
          <w:ins w:id="1721" w:author="Fabio" w:date="2013-11-14T17:31:00Z"/>
          <w:rFonts w:ascii="Times New Roman" w:eastAsia="Times New Roman" w:hAnsi="Times New Roman"/>
          <w:sz w:val="24"/>
          <w:szCs w:val="24"/>
          <w:lang w:eastAsia="pt-BR"/>
        </w:rPr>
        <w:pPrChange w:id="1722" w:author="Fabio" w:date="2013-11-14T17:17:00Z">
          <w:pPr>
            <w:spacing w:after="0" w:line="240" w:lineRule="auto"/>
          </w:pPr>
        </w:pPrChange>
      </w:pPr>
    </w:p>
    <w:p w:rsidR="00000000" w:rsidRDefault="00766438">
      <w:pPr>
        <w:spacing w:after="0" w:line="360" w:lineRule="auto"/>
        <w:jc w:val="both"/>
        <w:rPr>
          <w:ins w:id="1723" w:author="Fabio" w:date="2013-11-14T17:33:00Z"/>
          <w:rFonts w:ascii="Times New Roman" w:eastAsia="Times New Roman" w:hAnsi="Times New Roman"/>
          <w:sz w:val="24"/>
          <w:szCs w:val="24"/>
          <w:lang w:eastAsia="pt-BR"/>
        </w:rPr>
        <w:pPrChange w:id="1724" w:author="Fabio" w:date="2013-11-14T17:17:00Z">
          <w:pPr>
            <w:spacing w:after="0" w:line="240" w:lineRule="auto"/>
          </w:pPr>
        </w:pPrChange>
      </w:pPr>
      <w:ins w:id="1725" w:author="Fabio" w:date="2013-11-12T20:51:00Z">
        <w:r w:rsidRPr="00766438">
          <w:rPr>
            <w:rFonts w:ascii="Times New Roman" w:eastAsia="Times New Roman" w:hAnsi="Times New Roman"/>
            <w:sz w:val="24"/>
            <w:szCs w:val="24"/>
            <w:lang w:eastAsia="pt-BR"/>
            <w:rPrChange w:id="1726" w:author="Fabio" w:date="2013-11-14T17:31:00Z">
              <w:rPr>
                <w:rFonts w:ascii="Arial" w:eastAsia="Times New Roman" w:hAnsi="Arial" w:cs="Arial"/>
                <w:i/>
                <w:iCs/>
                <w:color w:val="0000FF"/>
                <w:sz w:val="24"/>
                <w:szCs w:val="24"/>
                <w:u w:val="single"/>
                <w:lang w:eastAsia="pt-BR"/>
              </w:rPr>
            </w:rPrChange>
          </w:rPr>
          <w:br/>
        </w:r>
        <w:r w:rsidRPr="00766438">
          <w:rPr>
            <w:rFonts w:ascii="Times New Roman" w:eastAsia="Times New Roman" w:hAnsi="Times New Roman"/>
            <w:sz w:val="24"/>
            <w:szCs w:val="24"/>
            <w:lang w:eastAsia="pt-BR"/>
            <w:rPrChange w:id="1727" w:author="Fabio" w:date="2013-11-14T17:26:00Z">
              <w:rPr>
                <w:rFonts w:ascii="Arial" w:eastAsia="Times New Roman" w:hAnsi="Arial" w:cs="Arial"/>
                <w:i/>
                <w:iCs/>
                <w:color w:val="0000FF"/>
                <w:sz w:val="24"/>
                <w:szCs w:val="24"/>
                <w:u w:val="single"/>
                <w:lang w:eastAsia="pt-BR"/>
              </w:rPr>
            </w:rPrChange>
          </w:rPr>
          <w:t xml:space="preserve">        </w:t>
        </w:r>
        <w:r w:rsidRPr="00766438">
          <w:rPr>
            <w:rFonts w:ascii="Times New Roman" w:eastAsia="Times New Roman" w:hAnsi="Times New Roman"/>
            <w:bCs/>
            <w:sz w:val="24"/>
            <w:szCs w:val="24"/>
            <w:lang w:eastAsia="pt-BR"/>
            <w:rPrChange w:id="1728" w:author="Fabio" w:date="2013-11-14T17:26:00Z">
              <w:rPr>
                <w:rFonts w:ascii="Arial" w:eastAsia="Times New Roman" w:hAnsi="Arial" w:cs="Arial"/>
                <w:b/>
                <w:bCs/>
                <w:i/>
                <w:iCs/>
                <w:color w:val="0000FF"/>
                <w:sz w:val="24"/>
                <w:szCs w:val="24"/>
                <w:u w:val="single"/>
                <w:lang w:eastAsia="pt-BR"/>
              </w:rPr>
            </w:rPrChange>
          </w:rPr>
          <w:t>Cláusula 11ª.</w:t>
        </w:r>
        <w:r w:rsidRPr="00766438">
          <w:rPr>
            <w:rFonts w:ascii="Times New Roman" w:eastAsia="Times New Roman" w:hAnsi="Times New Roman"/>
            <w:sz w:val="24"/>
            <w:szCs w:val="24"/>
            <w:lang w:eastAsia="pt-BR"/>
            <w:rPrChange w:id="1729" w:author="Fabio" w:date="2013-11-14T17:26:00Z">
              <w:rPr>
                <w:rFonts w:ascii="Arial" w:eastAsia="Times New Roman" w:hAnsi="Arial" w:cs="Arial"/>
                <w:i/>
                <w:iCs/>
                <w:color w:val="0000FF"/>
                <w:sz w:val="24"/>
                <w:szCs w:val="24"/>
                <w:u w:val="single"/>
                <w:lang w:eastAsia="pt-BR"/>
              </w:rPr>
            </w:rPrChange>
          </w:rPr>
          <w:t xml:space="preserve"> O presente instrumento poderá ser rescindido por qualquer das partes, devendo </w:t>
        </w:r>
        <w:proofErr w:type="gramStart"/>
        <w:r w:rsidRPr="00766438">
          <w:rPr>
            <w:rFonts w:ascii="Times New Roman" w:eastAsia="Times New Roman" w:hAnsi="Times New Roman"/>
            <w:sz w:val="24"/>
            <w:szCs w:val="24"/>
            <w:lang w:eastAsia="pt-BR"/>
            <w:rPrChange w:id="1730" w:author="Fabio" w:date="2013-11-14T17:26:00Z">
              <w:rPr>
                <w:rFonts w:ascii="Arial" w:eastAsia="Times New Roman" w:hAnsi="Arial" w:cs="Arial"/>
                <w:i/>
                <w:iCs/>
                <w:color w:val="0000FF"/>
                <w:sz w:val="24"/>
                <w:szCs w:val="24"/>
                <w:u w:val="single"/>
                <w:lang w:eastAsia="pt-BR"/>
              </w:rPr>
            </w:rPrChange>
          </w:rPr>
          <w:t>a outra ser</w:t>
        </w:r>
        <w:proofErr w:type="gramEnd"/>
        <w:r w:rsidRPr="00766438">
          <w:rPr>
            <w:rFonts w:ascii="Times New Roman" w:eastAsia="Times New Roman" w:hAnsi="Times New Roman"/>
            <w:sz w:val="24"/>
            <w:szCs w:val="24"/>
            <w:lang w:eastAsia="pt-BR"/>
            <w:rPrChange w:id="1731" w:author="Fabio" w:date="2013-11-14T17:26:00Z">
              <w:rPr>
                <w:rFonts w:ascii="Arial" w:eastAsia="Times New Roman" w:hAnsi="Arial" w:cs="Arial"/>
                <w:i/>
                <w:iCs/>
                <w:color w:val="0000FF"/>
                <w:sz w:val="24"/>
                <w:szCs w:val="24"/>
                <w:u w:val="single"/>
                <w:lang w:eastAsia="pt-BR"/>
              </w:rPr>
            </w:rPrChange>
          </w:rPr>
          <w:t xml:space="preserve"> avisada com 30 (trinta) dias de antecedência.</w:t>
        </w:r>
      </w:ins>
    </w:p>
    <w:p w:rsidR="00000000" w:rsidRDefault="00766438">
      <w:pPr>
        <w:spacing w:after="0" w:line="360" w:lineRule="auto"/>
        <w:jc w:val="both"/>
        <w:rPr>
          <w:ins w:id="1732" w:author="Fabio" w:date="2013-11-14T17:33:00Z"/>
          <w:rFonts w:ascii="Times New Roman" w:eastAsia="Times New Roman" w:hAnsi="Times New Roman"/>
          <w:sz w:val="24"/>
          <w:szCs w:val="24"/>
          <w:lang w:eastAsia="pt-BR"/>
        </w:rPr>
        <w:pPrChange w:id="1733" w:author="Fabio" w:date="2013-11-14T17:17:00Z">
          <w:pPr>
            <w:spacing w:after="0" w:line="240" w:lineRule="auto"/>
          </w:pPr>
        </w:pPrChange>
      </w:pPr>
      <w:ins w:id="1734" w:author="Fabio" w:date="2013-11-12T20:51:00Z">
        <w:r w:rsidRPr="00766438">
          <w:rPr>
            <w:rFonts w:ascii="Times New Roman" w:eastAsia="Times New Roman" w:hAnsi="Times New Roman"/>
            <w:sz w:val="24"/>
            <w:szCs w:val="24"/>
            <w:lang w:eastAsia="pt-BR"/>
            <w:rPrChange w:id="1735" w:author="Fabio" w:date="2013-11-14T17:26:00Z">
              <w:rPr>
                <w:rFonts w:ascii="Arial" w:eastAsia="Times New Roman" w:hAnsi="Arial" w:cs="Arial"/>
                <w:i/>
                <w:iCs/>
                <w:color w:val="0000FF"/>
                <w:sz w:val="24"/>
                <w:szCs w:val="24"/>
                <w:u w:val="single"/>
                <w:lang w:eastAsia="pt-BR"/>
              </w:rPr>
            </w:rPrChange>
          </w:rPr>
          <w:lastRenderedPageBreak/>
          <w:t>       </w:t>
        </w:r>
        <w:r w:rsidRPr="00766438">
          <w:rPr>
            <w:rFonts w:ascii="Times New Roman" w:eastAsia="Times New Roman" w:hAnsi="Times New Roman"/>
            <w:sz w:val="24"/>
            <w:szCs w:val="24"/>
            <w:lang w:eastAsia="pt-BR"/>
            <w:rPrChange w:id="1736" w:author="Fabio" w:date="2013-11-14T17:26:00Z">
              <w:rPr>
                <w:rFonts w:ascii="Arial" w:eastAsia="Times New Roman" w:hAnsi="Arial" w:cs="Arial"/>
                <w:i/>
                <w:iCs/>
                <w:color w:val="0000FF"/>
                <w:sz w:val="24"/>
                <w:szCs w:val="24"/>
                <w:u w:val="single"/>
                <w:lang w:eastAsia="pt-BR"/>
              </w:rPr>
            </w:rPrChange>
          </w:rPr>
          <w:br/>
          <w:t xml:space="preserve">        </w:t>
        </w:r>
        <w:r w:rsidRPr="00766438">
          <w:rPr>
            <w:rFonts w:ascii="Times New Roman" w:eastAsia="Times New Roman" w:hAnsi="Times New Roman"/>
            <w:bCs/>
            <w:sz w:val="24"/>
            <w:szCs w:val="24"/>
            <w:lang w:eastAsia="pt-BR"/>
            <w:rPrChange w:id="1737" w:author="Fabio" w:date="2013-11-14T17:26:00Z">
              <w:rPr>
                <w:rFonts w:ascii="Arial" w:eastAsia="Times New Roman" w:hAnsi="Arial" w:cs="Arial"/>
                <w:b/>
                <w:bCs/>
                <w:i/>
                <w:iCs/>
                <w:color w:val="0000FF"/>
                <w:sz w:val="24"/>
                <w:szCs w:val="24"/>
                <w:u w:val="single"/>
                <w:lang w:eastAsia="pt-BR"/>
              </w:rPr>
            </w:rPrChange>
          </w:rPr>
          <w:t>Cláusula 12ª.</w:t>
        </w:r>
        <w:r w:rsidRPr="00766438">
          <w:rPr>
            <w:rFonts w:ascii="Times New Roman" w:eastAsia="Times New Roman" w:hAnsi="Times New Roman"/>
            <w:sz w:val="24"/>
            <w:szCs w:val="24"/>
            <w:lang w:eastAsia="pt-BR"/>
            <w:rPrChange w:id="1738" w:author="Fabio" w:date="2013-11-14T17:26:00Z">
              <w:rPr>
                <w:rFonts w:ascii="Arial" w:eastAsia="Times New Roman" w:hAnsi="Arial" w:cs="Arial"/>
                <w:i/>
                <w:iCs/>
                <w:color w:val="0000FF"/>
                <w:sz w:val="24"/>
                <w:szCs w:val="24"/>
                <w:u w:val="single"/>
                <w:lang w:eastAsia="pt-BR"/>
              </w:rPr>
            </w:rPrChange>
          </w:rPr>
          <w:t xml:space="preserve"> O contrato também poderá ser rescindido caso uma das partes descumpra o estabelecido nas cláusulas do presente instrumento, cabendo à parte que ocasionou o rompimento do mesmo, o pagamento de multa rescisória, fixada em (xxx</w:t>
        </w:r>
        <w:proofErr w:type="gramStart"/>
        <w:r w:rsidRPr="00766438">
          <w:rPr>
            <w:rFonts w:ascii="Times New Roman" w:eastAsia="Times New Roman" w:hAnsi="Times New Roman"/>
            <w:sz w:val="24"/>
            <w:szCs w:val="24"/>
            <w:lang w:eastAsia="pt-BR"/>
            <w:rPrChange w:id="1739" w:author="Fabio" w:date="2013-11-14T17:26:00Z">
              <w:rPr>
                <w:rFonts w:ascii="Arial" w:eastAsia="Times New Roman" w:hAnsi="Arial" w:cs="Arial"/>
                <w:i/>
                <w:iCs/>
                <w:color w:val="0000FF"/>
                <w:sz w:val="24"/>
                <w:szCs w:val="24"/>
                <w:u w:val="single"/>
                <w:lang w:eastAsia="pt-BR"/>
              </w:rPr>
            </w:rPrChange>
          </w:rPr>
          <w:t>)</w:t>
        </w:r>
        <w:proofErr w:type="gramEnd"/>
        <w:r w:rsidRPr="00766438">
          <w:rPr>
            <w:rFonts w:ascii="Times New Roman" w:eastAsia="Times New Roman" w:hAnsi="Times New Roman"/>
            <w:sz w:val="24"/>
            <w:szCs w:val="24"/>
            <w:lang w:eastAsia="pt-BR"/>
            <w:rPrChange w:id="1740" w:author="Fabio" w:date="2013-11-14T17:26:00Z">
              <w:rPr>
                <w:rFonts w:ascii="Arial" w:eastAsia="Times New Roman" w:hAnsi="Arial" w:cs="Arial"/>
                <w:i/>
                <w:iCs/>
                <w:color w:val="0000FF"/>
                <w:sz w:val="24"/>
                <w:szCs w:val="24"/>
                <w:u w:val="single"/>
                <w:lang w:eastAsia="pt-BR"/>
              </w:rPr>
            </w:rPrChange>
          </w:rPr>
          <w:t>% do valor previsto na cláusula anterior, à outra parte.</w:t>
        </w:r>
      </w:ins>
    </w:p>
    <w:p w:rsidR="00000000" w:rsidRDefault="00FD574B">
      <w:pPr>
        <w:spacing w:after="0" w:line="360" w:lineRule="auto"/>
        <w:jc w:val="both"/>
        <w:rPr>
          <w:ins w:id="1741" w:author="Fabio" w:date="2013-11-14T17:33:00Z"/>
          <w:rFonts w:ascii="Times New Roman" w:eastAsia="Times New Roman" w:hAnsi="Times New Roman"/>
          <w:sz w:val="24"/>
          <w:szCs w:val="24"/>
          <w:lang w:eastAsia="pt-BR"/>
        </w:rPr>
        <w:pPrChange w:id="1742" w:author="Fabio" w:date="2013-11-14T17:17:00Z">
          <w:pPr>
            <w:spacing w:after="0" w:line="240" w:lineRule="auto"/>
            <w:jc w:val="center"/>
          </w:pPr>
        </w:pPrChange>
      </w:pPr>
    </w:p>
    <w:p w:rsidR="00000000" w:rsidRDefault="00FD574B">
      <w:pPr>
        <w:spacing w:after="0" w:line="360" w:lineRule="auto"/>
        <w:jc w:val="both"/>
        <w:rPr>
          <w:ins w:id="1743" w:author="Fabio" w:date="2013-11-14T17:33:00Z"/>
          <w:rFonts w:ascii="Times New Roman" w:eastAsia="Times New Roman" w:hAnsi="Times New Roman"/>
          <w:sz w:val="24"/>
          <w:szCs w:val="24"/>
          <w:lang w:eastAsia="pt-BR"/>
        </w:rPr>
        <w:pPrChange w:id="1744" w:author="Fabio" w:date="2013-11-14T17:17:00Z">
          <w:pPr>
            <w:spacing w:after="0" w:line="240" w:lineRule="auto"/>
            <w:jc w:val="center"/>
          </w:pPr>
        </w:pPrChange>
      </w:pPr>
    </w:p>
    <w:p w:rsidR="00000000" w:rsidRDefault="00766438">
      <w:pPr>
        <w:spacing w:after="0" w:line="360" w:lineRule="auto"/>
        <w:jc w:val="center"/>
        <w:rPr>
          <w:ins w:id="1745" w:author="Fabio" w:date="2013-11-12T20:51:00Z"/>
          <w:rFonts w:ascii="Times New Roman" w:eastAsia="Times New Roman" w:hAnsi="Times New Roman"/>
          <w:b/>
          <w:sz w:val="24"/>
          <w:szCs w:val="24"/>
          <w:lang w:eastAsia="pt-BR"/>
          <w:rPrChange w:id="1746" w:author="Fabio" w:date="2013-11-14T17:33:00Z">
            <w:rPr>
              <w:ins w:id="1747" w:author="Fabio" w:date="2013-11-12T20:51:00Z"/>
              <w:rFonts w:ascii="Arial" w:eastAsia="Times New Roman" w:hAnsi="Arial" w:cs="Arial"/>
              <w:sz w:val="24"/>
              <w:szCs w:val="24"/>
              <w:lang w:eastAsia="pt-BR"/>
            </w:rPr>
          </w:rPrChange>
        </w:rPr>
        <w:pPrChange w:id="1748" w:author="Fabio" w:date="2013-11-14T17:33:00Z">
          <w:pPr>
            <w:spacing w:after="0" w:line="240" w:lineRule="auto"/>
            <w:jc w:val="center"/>
          </w:pPr>
        </w:pPrChange>
      </w:pPr>
      <w:ins w:id="1749" w:author="Fabio" w:date="2013-11-12T20:51:00Z">
        <w:r w:rsidRPr="00766438">
          <w:rPr>
            <w:rFonts w:ascii="Times New Roman" w:eastAsia="Times New Roman" w:hAnsi="Times New Roman"/>
            <w:b/>
            <w:bCs/>
            <w:sz w:val="24"/>
            <w:szCs w:val="24"/>
            <w:lang w:eastAsia="pt-BR"/>
            <w:rPrChange w:id="1750" w:author="Fabio" w:date="2013-11-14T17:33:00Z">
              <w:rPr>
                <w:rFonts w:ascii="Arial" w:eastAsia="Times New Roman" w:hAnsi="Arial" w:cs="Arial"/>
                <w:b/>
                <w:bCs/>
                <w:i/>
                <w:iCs/>
                <w:color w:val="0000FF"/>
                <w:sz w:val="24"/>
                <w:szCs w:val="24"/>
                <w:u w:val="single"/>
                <w:lang w:eastAsia="pt-BR"/>
              </w:rPr>
            </w:rPrChange>
          </w:rPr>
          <w:t>DO PRAZO</w:t>
        </w:r>
      </w:ins>
    </w:p>
    <w:p w:rsidR="00000000" w:rsidRDefault="00FD574B">
      <w:pPr>
        <w:spacing w:after="0" w:line="360" w:lineRule="auto"/>
        <w:jc w:val="both"/>
        <w:rPr>
          <w:ins w:id="1751" w:author="Fabio" w:date="2013-11-14T17:33:00Z"/>
          <w:rFonts w:ascii="Times New Roman" w:eastAsia="Times New Roman" w:hAnsi="Times New Roman"/>
          <w:sz w:val="24"/>
          <w:szCs w:val="24"/>
          <w:lang w:eastAsia="pt-BR"/>
        </w:rPr>
        <w:pPrChange w:id="1752" w:author="Fabio" w:date="2013-11-14T17:17:00Z">
          <w:pPr>
            <w:spacing w:after="0" w:line="240" w:lineRule="auto"/>
          </w:pPr>
        </w:pPrChange>
      </w:pPr>
    </w:p>
    <w:p w:rsidR="00000000" w:rsidRDefault="00FD574B">
      <w:pPr>
        <w:spacing w:after="0" w:line="360" w:lineRule="auto"/>
        <w:jc w:val="both"/>
        <w:rPr>
          <w:ins w:id="1753" w:author="Fabio" w:date="2013-11-14T17:33:00Z"/>
          <w:rFonts w:ascii="Times New Roman" w:eastAsia="Times New Roman" w:hAnsi="Times New Roman"/>
          <w:sz w:val="24"/>
          <w:szCs w:val="24"/>
          <w:lang w:eastAsia="pt-BR"/>
        </w:rPr>
        <w:pPrChange w:id="1754" w:author="Fabio" w:date="2013-11-14T17:17:00Z">
          <w:pPr>
            <w:spacing w:after="0" w:line="240" w:lineRule="auto"/>
          </w:pPr>
        </w:pPrChange>
      </w:pPr>
    </w:p>
    <w:p w:rsidR="00000000" w:rsidRDefault="00766438">
      <w:pPr>
        <w:spacing w:after="0" w:line="360" w:lineRule="auto"/>
        <w:jc w:val="both"/>
        <w:rPr>
          <w:ins w:id="1755" w:author="Fabio" w:date="2013-11-14T17:33:00Z"/>
          <w:rFonts w:ascii="Times New Roman" w:eastAsia="Times New Roman" w:hAnsi="Times New Roman"/>
          <w:sz w:val="24"/>
          <w:szCs w:val="24"/>
          <w:lang w:eastAsia="pt-BR"/>
        </w:rPr>
        <w:pPrChange w:id="1756" w:author="Fabio" w:date="2013-11-14T17:17:00Z">
          <w:pPr>
            <w:spacing w:after="0" w:line="240" w:lineRule="auto"/>
          </w:pPr>
        </w:pPrChange>
      </w:pPr>
      <w:ins w:id="1757" w:author="Fabio" w:date="2013-11-12T20:51:00Z">
        <w:r w:rsidRPr="00766438">
          <w:rPr>
            <w:rFonts w:ascii="Times New Roman" w:eastAsia="Times New Roman" w:hAnsi="Times New Roman"/>
            <w:sz w:val="24"/>
            <w:szCs w:val="24"/>
            <w:lang w:eastAsia="pt-BR"/>
            <w:rPrChange w:id="1758" w:author="Fabio" w:date="2013-11-14T17:26:00Z">
              <w:rPr>
                <w:rFonts w:ascii="Arial" w:eastAsia="Times New Roman" w:hAnsi="Arial" w:cs="Arial"/>
                <w:i/>
                <w:iCs/>
                <w:color w:val="0000FF"/>
                <w:sz w:val="24"/>
                <w:szCs w:val="24"/>
                <w:u w:val="single"/>
                <w:lang w:eastAsia="pt-BR"/>
              </w:rPr>
            </w:rPrChange>
          </w:rPr>
          <w:t xml:space="preserve">        </w:t>
        </w:r>
        <w:r w:rsidRPr="00766438">
          <w:rPr>
            <w:rFonts w:ascii="Times New Roman" w:eastAsia="Times New Roman" w:hAnsi="Times New Roman"/>
            <w:bCs/>
            <w:sz w:val="24"/>
            <w:szCs w:val="24"/>
            <w:lang w:eastAsia="pt-BR"/>
            <w:rPrChange w:id="1759" w:author="Fabio" w:date="2013-11-14T17:26:00Z">
              <w:rPr>
                <w:rFonts w:ascii="Arial" w:eastAsia="Times New Roman" w:hAnsi="Arial" w:cs="Arial"/>
                <w:b/>
                <w:bCs/>
                <w:i/>
                <w:iCs/>
                <w:color w:val="0000FF"/>
                <w:sz w:val="24"/>
                <w:szCs w:val="24"/>
                <w:u w:val="single"/>
                <w:lang w:eastAsia="pt-BR"/>
              </w:rPr>
            </w:rPrChange>
          </w:rPr>
          <w:t>Cláusula 13ª.</w:t>
        </w:r>
        <w:r w:rsidRPr="00766438">
          <w:rPr>
            <w:rFonts w:ascii="Times New Roman" w:eastAsia="Times New Roman" w:hAnsi="Times New Roman"/>
            <w:sz w:val="24"/>
            <w:szCs w:val="24"/>
            <w:lang w:eastAsia="pt-BR"/>
            <w:rPrChange w:id="1760" w:author="Fabio" w:date="2013-11-14T17:26:00Z">
              <w:rPr>
                <w:rFonts w:ascii="Arial" w:eastAsia="Times New Roman" w:hAnsi="Arial" w:cs="Arial"/>
                <w:i/>
                <w:iCs/>
                <w:color w:val="0000FF"/>
                <w:sz w:val="24"/>
                <w:szCs w:val="24"/>
                <w:u w:val="single"/>
                <w:lang w:eastAsia="pt-BR"/>
              </w:rPr>
            </w:rPrChange>
          </w:rPr>
          <w:t xml:space="preserve"> O presente contrato terá prazo de (xxx), iniciando-se no dia (xxx), e terminando no dia (xxx).</w:t>
        </w:r>
      </w:ins>
    </w:p>
    <w:p w:rsidR="00000000" w:rsidRDefault="00FD574B">
      <w:pPr>
        <w:spacing w:after="0" w:line="360" w:lineRule="auto"/>
        <w:jc w:val="both"/>
        <w:rPr>
          <w:ins w:id="1761" w:author="Fabio" w:date="2013-11-14T17:33:00Z"/>
          <w:rFonts w:ascii="Times New Roman" w:eastAsia="Times New Roman" w:hAnsi="Times New Roman"/>
          <w:sz w:val="24"/>
          <w:szCs w:val="24"/>
          <w:lang w:eastAsia="pt-BR"/>
        </w:rPr>
        <w:pPrChange w:id="1762" w:author="Fabio" w:date="2013-11-14T17:17:00Z">
          <w:pPr>
            <w:spacing w:after="0" w:line="240" w:lineRule="auto"/>
          </w:pPr>
        </w:pPrChange>
      </w:pPr>
    </w:p>
    <w:p w:rsidR="00000000" w:rsidRDefault="00FD574B">
      <w:pPr>
        <w:spacing w:after="0" w:line="360" w:lineRule="auto"/>
        <w:jc w:val="both"/>
        <w:rPr>
          <w:ins w:id="1763" w:author="Fabio" w:date="2013-11-14T17:33:00Z"/>
          <w:rFonts w:ascii="Times New Roman" w:eastAsia="Times New Roman" w:hAnsi="Times New Roman"/>
          <w:sz w:val="24"/>
          <w:szCs w:val="24"/>
          <w:lang w:eastAsia="pt-BR"/>
        </w:rPr>
        <w:pPrChange w:id="1764" w:author="Fabio" w:date="2013-11-14T17:17:00Z">
          <w:pPr>
            <w:spacing w:after="0" w:line="240" w:lineRule="auto"/>
            <w:jc w:val="center"/>
          </w:pPr>
        </w:pPrChange>
      </w:pPr>
    </w:p>
    <w:p w:rsidR="00000000" w:rsidRDefault="00766438">
      <w:pPr>
        <w:spacing w:after="0" w:line="360" w:lineRule="auto"/>
        <w:jc w:val="center"/>
        <w:rPr>
          <w:ins w:id="1765" w:author="Fabio" w:date="2013-11-12T20:51:00Z"/>
          <w:rFonts w:ascii="Times New Roman" w:eastAsia="Times New Roman" w:hAnsi="Times New Roman"/>
          <w:b/>
          <w:sz w:val="24"/>
          <w:szCs w:val="24"/>
          <w:lang w:eastAsia="pt-BR"/>
          <w:rPrChange w:id="1766" w:author="Fabio" w:date="2013-11-14T17:34:00Z">
            <w:rPr>
              <w:ins w:id="1767" w:author="Fabio" w:date="2013-11-12T20:51:00Z"/>
              <w:rFonts w:ascii="Arial" w:eastAsia="Times New Roman" w:hAnsi="Arial" w:cs="Arial"/>
              <w:sz w:val="24"/>
              <w:szCs w:val="24"/>
              <w:lang w:eastAsia="pt-BR"/>
            </w:rPr>
          </w:rPrChange>
        </w:rPr>
        <w:pPrChange w:id="1768" w:author="Fabio" w:date="2013-11-14T17:34:00Z">
          <w:pPr>
            <w:spacing w:after="0" w:line="240" w:lineRule="auto"/>
            <w:jc w:val="center"/>
          </w:pPr>
        </w:pPrChange>
      </w:pPr>
      <w:ins w:id="1769" w:author="Fabio" w:date="2013-11-12T20:51:00Z">
        <w:r w:rsidRPr="00766438">
          <w:rPr>
            <w:rFonts w:ascii="Times New Roman" w:eastAsia="Times New Roman" w:hAnsi="Times New Roman"/>
            <w:b/>
            <w:bCs/>
            <w:sz w:val="24"/>
            <w:szCs w:val="24"/>
            <w:lang w:eastAsia="pt-BR"/>
            <w:rPrChange w:id="1770" w:author="Fabio" w:date="2013-11-14T17:34:00Z">
              <w:rPr>
                <w:rFonts w:ascii="Arial" w:eastAsia="Times New Roman" w:hAnsi="Arial" w:cs="Arial"/>
                <w:b/>
                <w:bCs/>
                <w:i/>
                <w:iCs/>
                <w:color w:val="0000FF"/>
                <w:sz w:val="24"/>
                <w:szCs w:val="24"/>
                <w:u w:val="single"/>
                <w:lang w:eastAsia="pt-BR"/>
              </w:rPr>
            </w:rPrChange>
          </w:rPr>
          <w:t>DOS CASOS OMISSOS</w:t>
        </w:r>
      </w:ins>
    </w:p>
    <w:p w:rsidR="00000000" w:rsidRDefault="00FD574B">
      <w:pPr>
        <w:spacing w:after="0" w:line="360" w:lineRule="auto"/>
        <w:jc w:val="both"/>
        <w:rPr>
          <w:ins w:id="1771" w:author="Fabio" w:date="2013-11-14T17:33:00Z"/>
          <w:rFonts w:ascii="Times New Roman" w:eastAsia="Times New Roman" w:hAnsi="Times New Roman"/>
          <w:sz w:val="24"/>
          <w:szCs w:val="24"/>
          <w:lang w:eastAsia="pt-BR"/>
        </w:rPr>
        <w:pPrChange w:id="1772" w:author="Fabio" w:date="2013-11-14T17:17:00Z">
          <w:pPr>
            <w:spacing w:after="0" w:line="240" w:lineRule="auto"/>
          </w:pPr>
        </w:pPrChange>
      </w:pPr>
    </w:p>
    <w:p w:rsidR="00000000" w:rsidRDefault="00FD574B">
      <w:pPr>
        <w:spacing w:after="0" w:line="360" w:lineRule="auto"/>
        <w:jc w:val="both"/>
        <w:rPr>
          <w:ins w:id="1773" w:author="Fabio" w:date="2013-11-14T17:33:00Z"/>
          <w:rFonts w:ascii="Times New Roman" w:eastAsia="Times New Roman" w:hAnsi="Times New Roman"/>
          <w:sz w:val="24"/>
          <w:szCs w:val="24"/>
          <w:lang w:eastAsia="pt-BR"/>
        </w:rPr>
        <w:pPrChange w:id="1774" w:author="Fabio" w:date="2013-11-14T17:17:00Z">
          <w:pPr>
            <w:spacing w:after="0" w:line="240" w:lineRule="auto"/>
          </w:pPr>
        </w:pPrChange>
      </w:pPr>
    </w:p>
    <w:p w:rsidR="00000000" w:rsidRDefault="00766438">
      <w:pPr>
        <w:spacing w:after="0" w:line="360" w:lineRule="auto"/>
        <w:jc w:val="both"/>
        <w:rPr>
          <w:ins w:id="1775" w:author="Fabio" w:date="2013-11-14T17:34:00Z"/>
          <w:rFonts w:ascii="Times New Roman" w:eastAsia="Times New Roman" w:hAnsi="Times New Roman"/>
          <w:bCs/>
          <w:sz w:val="24"/>
          <w:szCs w:val="24"/>
          <w:lang w:eastAsia="pt-BR"/>
        </w:rPr>
        <w:pPrChange w:id="1776" w:author="Fabio" w:date="2013-11-14T17:17:00Z">
          <w:pPr>
            <w:spacing w:after="0" w:line="240" w:lineRule="auto"/>
            <w:jc w:val="center"/>
          </w:pPr>
        </w:pPrChange>
      </w:pPr>
      <w:ins w:id="1777" w:author="Fabio" w:date="2013-11-12T20:51:00Z">
        <w:r w:rsidRPr="00766438">
          <w:rPr>
            <w:rFonts w:ascii="Times New Roman" w:eastAsia="Times New Roman" w:hAnsi="Times New Roman"/>
            <w:sz w:val="24"/>
            <w:szCs w:val="24"/>
            <w:lang w:eastAsia="pt-BR"/>
            <w:rPrChange w:id="1778" w:author="Fabio" w:date="2013-11-14T17:26:00Z">
              <w:rPr>
                <w:rFonts w:ascii="Arial" w:eastAsia="Times New Roman" w:hAnsi="Arial" w:cs="Arial"/>
                <w:i/>
                <w:iCs/>
                <w:color w:val="0000FF"/>
                <w:sz w:val="24"/>
                <w:szCs w:val="24"/>
                <w:u w:val="single"/>
                <w:lang w:eastAsia="pt-BR"/>
              </w:rPr>
            </w:rPrChange>
          </w:rPr>
          <w:t xml:space="preserve">        </w:t>
        </w:r>
        <w:r w:rsidRPr="00766438">
          <w:rPr>
            <w:rFonts w:ascii="Times New Roman" w:eastAsia="Times New Roman" w:hAnsi="Times New Roman"/>
            <w:bCs/>
            <w:sz w:val="24"/>
            <w:szCs w:val="24"/>
            <w:lang w:eastAsia="pt-BR"/>
            <w:rPrChange w:id="1779" w:author="Fabio" w:date="2013-11-14T17:26:00Z">
              <w:rPr>
                <w:rFonts w:ascii="Arial" w:eastAsia="Times New Roman" w:hAnsi="Arial" w:cs="Arial"/>
                <w:b/>
                <w:bCs/>
                <w:i/>
                <w:iCs/>
                <w:color w:val="0000FF"/>
                <w:sz w:val="24"/>
                <w:szCs w:val="24"/>
                <w:u w:val="single"/>
                <w:lang w:eastAsia="pt-BR"/>
              </w:rPr>
            </w:rPrChange>
          </w:rPr>
          <w:t>Cláusula 14ª.</w:t>
        </w:r>
        <w:r w:rsidRPr="00766438">
          <w:rPr>
            <w:rFonts w:ascii="Times New Roman" w:eastAsia="Times New Roman" w:hAnsi="Times New Roman"/>
            <w:sz w:val="24"/>
            <w:szCs w:val="24"/>
            <w:lang w:eastAsia="pt-BR"/>
            <w:rPrChange w:id="1780" w:author="Fabio" w:date="2013-11-14T17:26:00Z">
              <w:rPr>
                <w:rFonts w:ascii="Arial" w:eastAsia="Times New Roman" w:hAnsi="Arial" w:cs="Arial"/>
                <w:i/>
                <w:iCs/>
                <w:color w:val="0000FF"/>
                <w:sz w:val="24"/>
                <w:szCs w:val="24"/>
                <w:u w:val="single"/>
                <w:lang w:eastAsia="pt-BR"/>
              </w:rPr>
            </w:rPrChange>
          </w:rPr>
          <w:t xml:space="preserve"> Os casos omissos serão resolvidos de comum acordo, mediante reunião das partes para tal finalidade, devendo ser elaborado termo aditivo a este contrato e assinado pelas partes contratantes.</w:t>
        </w:r>
        <w:proofErr w:type="gramStart"/>
        <w:r w:rsidRPr="00766438">
          <w:rPr>
            <w:rFonts w:ascii="Times New Roman" w:eastAsia="Times New Roman" w:hAnsi="Times New Roman"/>
            <w:sz w:val="24"/>
            <w:szCs w:val="24"/>
            <w:lang w:eastAsia="pt-BR"/>
            <w:rPrChange w:id="1781" w:author="Fabio" w:date="2013-11-14T17:26:00Z">
              <w:rPr>
                <w:rFonts w:ascii="Arial" w:eastAsia="Times New Roman" w:hAnsi="Arial" w:cs="Arial"/>
                <w:i/>
                <w:iCs/>
                <w:color w:val="0000FF"/>
                <w:sz w:val="24"/>
                <w:szCs w:val="24"/>
                <w:u w:val="single"/>
                <w:lang w:eastAsia="pt-BR"/>
              </w:rPr>
            </w:rPrChange>
          </w:rPr>
          <w:br/>
        </w:r>
      </w:ins>
      <w:proofErr w:type="gramEnd"/>
    </w:p>
    <w:p w:rsidR="00000000" w:rsidRDefault="00FD574B">
      <w:pPr>
        <w:spacing w:after="0" w:line="360" w:lineRule="auto"/>
        <w:jc w:val="both"/>
        <w:rPr>
          <w:ins w:id="1782" w:author="Fabio" w:date="2013-11-14T17:34:00Z"/>
          <w:rFonts w:ascii="Times New Roman" w:eastAsia="Times New Roman" w:hAnsi="Times New Roman"/>
          <w:bCs/>
          <w:sz w:val="24"/>
          <w:szCs w:val="24"/>
          <w:lang w:eastAsia="pt-BR"/>
        </w:rPr>
        <w:pPrChange w:id="1783" w:author="Fabio" w:date="2013-11-14T17:17:00Z">
          <w:pPr>
            <w:spacing w:after="0" w:line="240" w:lineRule="auto"/>
            <w:jc w:val="center"/>
          </w:pPr>
        </w:pPrChange>
      </w:pPr>
    </w:p>
    <w:p w:rsidR="00000000" w:rsidRDefault="00766438">
      <w:pPr>
        <w:spacing w:after="0" w:line="360" w:lineRule="auto"/>
        <w:jc w:val="center"/>
        <w:rPr>
          <w:ins w:id="1784" w:author="Fabio" w:date="2013-11-12T20:51:00Z"/>
          <w:rFonts w:ascii="Times New Roman" w:eastAsia="Times New Roman" w:hAnsi="Times New Roman"/>
          <w:b/>
          <w:sz w:val="24"/>
          <w:szCs w:val="24"/>
          <w:lang w:eastAsia="pt-BR"/>
          <w:rPrChange w:id="1785" w:author="Fabio" w:date="2013-11-14T17:34:00Z">
            <w:rPr>
              <w:ins w:id="1786" w:author="Fabio" w:date="2013-11-12T20:51:00Z"/>
              <w:rFonts w:ascii="Arial" w:eastAsia="Times New Roman" w:hAnsi="Arial" w:cs="Arial"/>
              <w:sz w:val="24"/>
              <w:szCs w:val="24"/>
              <w:lang w:eastAsia="pt-BR"/>
            </w:rPr>
          </w:rPrChange>
        </w:rPr>
        <w:pPrChange w:id="1787" w:author="Fabio" w:date="2013-11-14T17:34:00Z">
          <w:pPr>
            <w:spacing w:after="0" w:line="240" w:lineRule="auto"/>
            <w:jc w:val="center"/>
          </w:pPr>
        </w:pPrChange>
      </w:pPr>
      <w:ins w:id="1788" w:author="Fabio" w:date="2013-11-12T20:51:00Z">
        <w:r w:rsidRPr="00766438">
          <w:rPr>
            <w:rFonts w:ascii="Times New Roman" w:eastAsia="Times New Roman" w:hAnsi="Times New Roman"/>
            <w:b/>
            <w:bCs/>
            <w:sz w:val="24"/>
            <w:szCs w:val="24"/>
            <w:lang w:eastAsia="pt-BR"/>
            <w:rPrChange w:id="1789" w:author="Fabio" w:date="2013-11-14T17:34:00Z">
              <w:rPr>
                <w:rFonts w:ascii="Arial" w:eastAsia="Times New Roman" w:hAnsi="Arial" w:cs="Arial"/>
                <w:b/>
                <w:bCs/>
                <w:i/>
                <w:iCs/>
                <w:color w:val="0000FF"/>
                <w:sz w:val="24"/>
                <w:szCs w:val="24"/>
                <w:u w:val="single"/>
                <w:lang w:eastAsia="pt-BR"/>
              </w:rPr>
            </w:rPrChange>
          </w:rPr>
          <w:t>DAS CONDIÇÕES GERAIS</w:t>
        </w:r>
      </w:ins>
    </w:p>
    <w:p w:rsidR="00000000" w:rsidRDefault="00FD574B">
      <w:pPr>
        <w:spacing w:after="0" w:line="360" w:lineRule="auto"/>
        <w:jc w:val="both"/>
        <w:rPr>
          <w:ins w:id="1790" w:author="Fabio" w:date="2013-11-14T17:34:00Z"/>
          <w:rFonts w:ascii="Times New Roman" w:eastAsia="Times New Roman" w:hAnsi="Times New Roman"/>
          <w:sz w:val="24"/>
          <w:szCs w:val="24"/>
          <w:lang w:eastAsia="pt-BR"/>
        </w:rPr>
        <w:pPrChange w:id="1791" w:author="Fabio" w:date="2013-11-14T17:17:00Z">
          <w:pPr>
            <w:spacing w:after="0" w:line="240" w:lineRule="auto"/>
          </w:pPr>
        </w:pPrChange>
      </w:pPr>
    </w:p>
    <w:p w:rsidR="00000000" w:rsidRDefault="00FD574B">
      <w:pPr>
        <w:spacing w:after="0" w:line="360" w:lineRule="auto"/>
        <w:jc w:val="both"/>
        <w:rPr>
          <w:ins w:id="1792" w:author="Fabio" w:date="2013-11-14T17:34:00Z"/>
          <w:rFonts w:ascii="Times New Roman" w:eastAsia="Times New Roman" w:hAnsi="Times New Roman"/>
          <w:sz w:val="24"/>
          <w:szCs w:val="24"/>
          <w:lang w:eastAsia="pt-BR"/>
        </w:rPr>
        <w:pPrChange w:id="1793" w:author="Fabio" w:date="2013-11-14T17:17:00Z">
          <w:pPr>
            <w:spacing w:after="0" w:line="240" w:lineRule="auto"/>
          </w:pPr>
        </w:pPrChange>
      </w:pPr>
    </w:p>
    <w:p w:rsidR="00000000" w:rsidRDefault="00766438">
      <w:pPr>
        <w:spacing w:after="0" w:line="360" w:lineRule="auto"/>
        <w:jc w:val="both"/>
        <w:rPr>
          <w:ins w:id="1794" w:author="Fabio" w:date="2013-11-14T17:34:00Z"/>
          <w:rFonts w:ascii="Times New Roman" w:eastAsia="Times New Roman" w:hAnsi="Times New Roman"/>
          <w:sz w:val="24"/>
          <w:szCs w:val="24"/>
          <w:lang w:eastAsia="pt-BR"/>
        </w:rPr>
        <w:pPrChange w:id="1795" w:author="Fabio" w:date="2013-11-14T17:17:00Z">
          <w:pPr>
            <w:spacing w:after="0" w:line="240" w:lineRule="auto"/>
          </w:pPr>
        </w:pPrChange>
      </w:pPr>
      <w:ins w:id="1796" w:author="Fabio" w:date="2013-11-12T20:51:00Z">
        <w:r w:rsidRPr="00766438">
          <w:rPr>
            <w:rFonts w:ascii="Times New Roman" w:eastAsia="Times New Roman" w:hAnsi="Times New Roman"/>
            <w:sz w:val="24"/>
            <w:szCs w:val="24"/>
            <w:lang w:eastAsia="pt-BR"/>
            <w:rPrChange w:id="1797" w:author="Fabio" w:date="2013-11-14T17:26:00Z">
              <w:rPr>
                <w:rFonts w:ascii="Arial" w:eastAsia="Times New Roman" w:hAnsi="Arial" w:cs="Arial"/>
                <w:i/>
                <w:iCs/>
                <w:color w:val="0000FF"/>
                <w:sz w:val="24"/>
                <w:szCs w:val="24"/>
                <w:u w:val="single"/>
                <w:lang w:eastAsia="pt-BR"/>
              </w:rPr>
            </w:rPrChange>
          </w:rPr>
          <w:t xml:space="preserve">        </w:t>
        </w:r>
        <w:r w:rsidRPr="00766438">
          <w:rPr>
            <w:rFonts w:ascii="Times New Roman" w:eastAsia="Times New Roman" w:hAnsi="Times New Roman"/>
            <w:bCs/>
            <w:sz w:val="24"/>
            <w:szCs w:val="24"/>
            <w:lang w:eastAsia="pt-BR"/>
            <w:rPrChange w:id="1798" w:author="Fabio" w:date="2013-11-14T17:26:00Z">
              <w:rPr>
                <w:rFonts w:ascii="Arial" w:eastAsia="Times New Roman" w:hAnsi="Arial" w:cs="Arial"/>
                <w:b/>
                <w:bCs/>
                <w:i/>
                <w:iCs/>
                <w:color w:val="0000FF"/>
                <w:sz w:val="24"/>
                <w:szCs w:val="24"/>
                <w:u w:val="single"/>
                <w:lang w:eastAsia="pt-BR"/>
              </w:rPr>
            </w:rPrChange>
          </w:rPr>
          <w:t>Cláusula 15ª.</w:t>
        </w:r>
        <w:r w:rsidRPr="00766438">
          <w:rPr>
            <w:rFonts w:ascii="Times New Roman" w:eastAsia="Times New Roman" w:hAnsi="Times New Roman"/>
            <w:sz w:val="24"/>
            <w:szCs w:val="24"/>
            <w:lang w:eastAsia="pt-BR"/>
            <w:rPrChange w:id="1799" w:author="Fabio" w:date="2013-11-14T17:26:00Z">
              <w:rPr>
                <w:rFonts w:ascii="Arial" w:eastAsia="Times New Roman" w:hAnsi="Arial" w:cs="Arial"/>
                <w:i/>
                <w:iCs/>
                <w:color w:val="0000FF"/>
                <w:sz w:val="24"/>
                <w:szCs w:val="24"/>
                <w:u w:val="single"/>
                <w:lang w:eastAsia="pt-BR"/>
              </w:rPr>
            </w:rPrChange>
          </w:rPr>
          <w:t xml:space="preserve"> A </w:t>
        </w:r>
        <w:r w:rsidRPr="00766438">
          <w:rPr>
            <w:rFonts w:ascii="Times New Roman" w:eastAsia="Times New Roman" w:hAnsi="Times New Roman"/>
            <w:bCs/>
            <w:sz w:val="24"/>
            <w:szCs w:val="24"/>
            <w:lang w:eastAsia="pt-BR"/>
            <w:rPrChange w:id="1800" w:author="Fabio" w:date="2013-11-14T17:26:00Z">
              <w:rPr>
                <w:rFonts w:ascii="Arial" w:eastAsia="Times New Roman" w:hAnsi="Arial" w:cs="Arial"/>
                <w:b/>
                <w:bCs/>
                <w:i/>
                <w:iCs/>
                <w:color w:val="0000FF"/>
                <w:sz w:val="24"/>
                <w:szCs w:val="24"/>
                <w:u w:val="single"/>
                <w:lang w:eastAsia="pt-BR"/>
              </w:rPr>
            </w:rPrChange>
          </w:rPr>
          <w:t>CONTRATANTE</w:t>
        </w:r>
        <w:r w:rsidRPr="00766438">
          <w:rPr>
            <w:rFonts w:ascii="Times New Roman" w:eastAsia="Times New Roman" w:hAnsi="Times New Roman"/>
            <w:sz w:val="24"/>
            <w:szCs w:val="24"/>
            <w:lang w:eastAsia="pt-BR"/>
            <w:rPrChange w:id="1801" w:author="Fabio" w:date="2013-11-14T17:26:00Z">
              <w:rPr>
                <w:rFonts w:ascii="Arial" w:eastAsia="Times New Roman" w:hAnsi="Arial" w:cs="Arial"/>
                <w:i/>
                <w:iCs/>
                <w:color w:val="0000FF"/>
                <w:sz w:val="24"/>
                <w:szCs w:val="24"/>
                <w:u w:val="single"/>
                <w:lang w:eastAsia="pt-BR"/>
              </w:rPr>
            </w:rPrChange>
          </w:rPr>
          <w:t xml:space="preserve"> autoriza a utilização de seu nome pela </w:t>
        </w:r>
        <w:r w:rsidRPr="00766438">
          <w:rPr>
            <w:rFonts w:ascii="Times New Roman" w:eastAsia="Times New Roman" w:hAnsi="Times New Roman"/>
            <w:bCs/>
            <w:sz w:val="24"/>
            <w:szCs w:val="24"/>
            <w:lang w:eastAsia="pt-BR"/>
            <w:rPrChange w:id="1802" w:author="Fabio" w:date="2013-11-14T17:26:00Z">
              <w:rPr>
                <w:rFonts w:ascii="Arial" w:eastAsia="Times New Roman" w:hAnsi="Arial" w:cs="Arial"/>
                <w:b/>
                <w:bCs/>
                <w:i/>
                <w:iCs/>
                <w:color w:val="0000FF"/>
                <w:sz w:val="24"/>
                <w:szCs w:val="24"/>
                <w:u w:val="single"/>
                <w:lang w:eastAsia="pt-BR"/>
              </w:rPr>
            </w:rPrChange>
          </w:rPr>
          <w:t>CONTRATADA</w:t>
        </w:r>
        <w:r w:rsidRPr="00766438">
          <w:rPr>
            <w:rFonts w:ascii="Times New Roman" w:eastAsia="Times New Roman" w:hAnsi="Times New Roman"/>
            <w:sz w:val="24"/>
            <w:szCs w:val="24"/>
            <w:lang w:eastAsia="pt-BR"/>
            <w:rPrChange w:id="1803" w:author="Fabio" w:date="2013-11-14T17:26:00Z">
              <w:rPr>
                <w:rFonts w:ascii="Arial" w:eastAsia="Times New Roman" w:hAnsi="Arial" w:cs="Arial"/>
                <w:i/>
                <w:iCs/>
                <w:color w:val="0000FF"/>
                <w:sz w:val="24"/>
                <w:szCs w:val="24"/>
                <w:u w:val="single"/>
                <w:lang w:eastAsia="pt-BR"/>
              </w:rPr>
            </w:rPrChange>
          </w:rPr>
          <w:t>, podendo esta apresentá-la como sua cliente em peças de propaganda.</w:t>
        </w:r>
      </w:ins>
    </w:p>
    <w:p w:rsidR="00000000" w:rsidRDefault="00FD574B">
      <w:pPr>
        <w:spacing w:after="0" w:line="360" w:lineRule="auto"/>
        <w:jc w:val="both"/>
        <w:rPr>
          <w:ins w:id="1804" w:author="Fabio" w:date="2013-11-14T17:34:00Z"/>
          <w:rFonts w:ascii="Times New Roman" w:eastAsia="Times New Roman" w:hAnsi="Times New Roman"/>
          <w:sz w:val="24"/>
          <w:szCs w:val="24"/>
          <w:lang w:eastAsia="pt-BR"/>
        </w:rPr>
        <w:pPrChange w:id="1805" w:author="Fabio" w:date="2013-11-14T17:17:00Z">
          <w:pPr>
            <w:spacing w:after="0" w:line="240" w:lineRule="auto"/>
          </w:pPr>
        </w:pPrChange>
      </w:pPr>
    </w:p>
    <w:p w:rsidR="00C4386D" w:rsidRPr="00864FA3" w:rsidRDefault="00C4386D" w:rsidP="00734C9D">
      <w:pPr>
        <w:spacing w:after="0" w:line="360" w:lineRule="auto"/>
        <w:jc w:val="both"/>
        <w:rPr>
          <w:rFonts w:ascii="Times New Roman" w:eastAsia="Times New Roman" w:hAnsi="Times New Roman"/>
          <w:bCs/>
          <w:sz w:val="24"/>
          <w:szCs w:val="24"/>
          <w:lang w:eastAsia="pt-BR"/>
        </w:rPr>
      </w:pPr>
    </w:p>
    <w:p w:rsidR="00463CAC" w:rsidRPr="00864FA3" w:rsidRDefault="00463CAC" w:rsidP="00734C9D">
      <w:pPr>
        <w:spacing w:after="0" w:line="360" w:lineRule="auto"/>
        <w:jc w:val="both"/>
        <w:rPr>
          <w:rFonts w:ascii="Times New Roman" w:eastAsia="Times New Roman" w:hAnsi="Times New Roman"/>
          <w:bCs/>
          <w:sz w:val="24"/>
          <w:szCs w:val="24"/>
          <w:lang w:eastAsia="pt-BR"/>
        </w:rPr>
      </w:pPr>
    </w:p>
    <w:p w:rsidR="00463CAC" w:rsidRPr="00864FA3" w:rsidRDefault="00463CAC" w:rsidP="00734C9D">
      <w:pPr>
        <w:spacing w:after="0" w:line="360" w:lineRule="auto"/>
        <w:jc w:val="both"/>
        <w:rPr>
          <w:rFonts w:ascii="Times New Roman" w:eastAsia="Times New Roman" w:hAnsi="Times New Roman"/>
          <w:bCs/>
          <w:sz w:val="24"/>
          <w:szCs w:val="24"/>
          <w:lang w:eastAsia="pt-BR"/>
        </w:rPr>
      </w:pPr>
    </w:p>
    <w:p w:rsidR="00463CAC" w:rsidRPr="00864FA3" w:rsidRDefault="00463CAC" w:rsidP="00734C9D">
      <w:pPr>
        <w:spacing w:after="0" w:line="360" w:lineRule="auto"/>
        <w:jc w:val="both"/>
        <w:rPr>
          <w:rFonts w:ascii="Times New Roman" w:eastAsia="Times New Roman" w:hAnsi="Times New Roman"/>
          <w:bCs/>
          <w:sz w:val="24"/>
          <w:szCs w:val="24"/>
          <w:lang w:eastAsia="pt-BR"/>
        </w:rPr>
      </w:pPr>
    </w:p>
    <w:p w:rsidR="00000000" w:rsidRDefault="00FD574B">
      <w:pPr>
        <w:spacing w:after="0" w:line="360" w:lineRule="auto"/>
        <w:jc w:val="both"/>
        <w:rPr>
          <w:ins w:id="1806" w:author="Fabio" w:date="2013-11-14T17:34:00Z"/>
          <w:rFonts w:ascii="Times New Roman" w:eastAsia="Times New Roman" w:hAnsi="Times New Roman"/>
          <w:bCs/>
          <w:sz w:val="24"/>
          <w:szCs w:val="24"/>
          <w:lang w:eastAsia="pt-BR"/>
        </w:rPr>
        <w:pPrChange w:id="1807" w:author="Fabio" w:date="2013-11-14T17:17:00Z">
          <w:pPr>
            <w:spacing w:after="0" w:line="240" w:lineRule="auto"/>
            <w:jc w:val="center"/>
          </w:pPr>
        </w:pPrChange>
      </w:pPr>
    </w:p>
    <w:p w:rsidR="00000000" w:rsidRDefault="00766438">
      <w:pPr>
        <w:spacing w:after="0" w:line="360" w:lineRule="auto"/>
        <w:jc w:val="center"/>
        <w:rPr>
          <w:ins w:id="1808" w:author="Fabio" w:date="2013-11-12T20:51:00Z"/>
          <w:rFonts w:ascii="Times New Roman" w:eastAsia="Times New Roman" w:hAnsi="Times New Roman"/>
          <w:b/>
          <w:sz w:val="24"/>
          <w:szCs w:val="24"/>
          <w:lang w:eastAsia="pt-BR"/>
          <w:rPrChange w:id="1809" w:author="Fabio" w:date="2013-11-14T17:34:00Z">
            <w:rPr>
              <w:ins w:id="1810" w:author="Fabio" w:date="2013-11-12T20:51:00Z"/>
              <w:rFonts w:ascii="Arial" w:eastAsia="Times New Roman" w:hAnsi="Arial" w:cs="Arial"/>
              <w:sz w:val="24"/>
              <w:szCs w:val="24"/>
              <w:lang w:eastAsia="pt-BR"/>
            </w:rPr>
          </w:rPrChange>
        </w:rPr>
        <w:pPrChange w:id="1811" w:author="Fabio" w:date="2013-11-14T17:34:00Z">
          <w:pPr>
            <w:spacing w:after="0" w:line="240" w:lineRule="auto"/>
            <w:jc w:val="center"/>
          </w:pPr>
        </w:pPrChange>
      </w:pPr>
      <w:ins w:id="1812" w:author="Fabio" w:date="2013-11-12T20:51:00Z">
        <w:r w:rsidRPr="00766438">
          <w:rPr>
            <w:rFonts w:ascii="Times New Roman" w:eastAsia="Times New Roman" w:hAnsi="Times New Roman"/>
            <w:b/>
            <w:bCs/>
            <w:sz w:val="24"/>
            <w:szCs w:val="24"/>
            <w:lang w:eastAsia="pt-BR"/>
            <w:rPrChange w:id="1813" w:author="Fabio" w:date="2013-11-14T17:34:00Z">
              <w:rPr>
                <w:rFonts w:ascii="Arial" w:eastAsia="Times New Roman" w:hAnsi="Arial" w:cs="Arial"/>
                <w:b/>
                <w:bCs/>
                <w:i/>
                <w:iCs/>
                <w:color w:val="0000FF"/>
                <w:sz w:val="24"/>
                <w:szCs w:val="24"/>
                <w:u w:val="single"/>
                <w:lang w:eastAsia="pt-BR"/>
              </w:rPr>
            </w:rPrChange>
          </w:rPr>
          <w:lastRenderedPageBreak/>
          <w:t>DO FORO</w:t>
        </w:r>
      </w:ins>
    </w:p>
    <w:p w:rsidR="00000000" w:rsidRDefault="00FD574B">
      <w:pPr>
        <w:spacing w:after="0" w:line="360" w:lineRule="auto"/>
        <w:jc w:val="both"/>
        <w:rPr>
          <w:ins w:id="1814" w:author="Fabio" w:date="2013-11-14T17:34:00Z"/>
          <w:rFonts w:ascii="Times New Roman" w:eastAsia="Times New Roman" w:hAnsi="Times New Roman"/>
          <w:sz w:val="24"/>
          <w:szCs w:val="24"/>
          <w:lang w:eastAsia="pt-BR"/>
        </w:rPr>
        <w:pPrChange w:id="1815" w:author="Fabio" w:date="2013-11-14T17:17:00Z">
          <w:pPr>
            <w:spacing w:after="0" w:line="240" w:lineRule="auto"/>
          </w:pPr>
        </w:pPrChange>
      </w:pPr>
    </w:p>
    <w:p w:rsidR="00000000" w:rsidRDefault="00FD574B">
      <w:pPr>
        <w:spacing w:after="0" w:line="360" w:lineRule="auto"/>
        <w:jc w:val="both"/>
        <w:rPr>
          <w:ins w:id="1816" w:author="Fabio" w:date="2013-11-14T17:34:00Z"/>
          <w:rFonts w:ascii="Times New Roman" w:eastAsia="Times New Roman" w:hAnsi="Times New Roman"/>
          <w:sz w:val="24"/>
          <w:szCs w:val="24"/>
          <w:lang w:eastAsia="pt-BR"/>
        </w:rPr>
        <w:pPrChange w:id="1817" w:author="Fabio" w:date="2013-11-14T17:17:00Z">
          <w:pPr>
            <w:spacing w:after="0" w:line="240" w:lineRule="auto"/>
          </w:pPr>
        </w:pPrChange>
      </w:pPr>
    </w:p>
    <w:p w:rsidR="00000000" w:rsidRDefault="00766438">
      <w:pPr>
        <w:spacing w:after="0" w:line="360" w:lineRule="auto"/>
        <w:jc w:val="both"/>
        <w:rPr>
          <w:ins w:id="1818" w:author="Fabio" w:date="2013-11-14T17:34:00Z"/>
          <w:rFonts w:ascii="Times New Roman" w:eastAsia="Times New Roman" w:hAnsi="Times New Roman"/>
          <w:sz w:val="24"/>
          <w:szCs w:val="24"/>
          <w:lang w:eastAsia="pt-BR"/>
        </w:rPr>
        <w:pPrChange w:id="1819" w:author="Fabio" w:date="2013-11-14T17:17:00Z">
          <w:pPr>
            <w:spacing w:after="0" w:line="240" w:lineRule="auto"/>
          </w:pPr>
        </w:pPrChange>
      </w:pPr>
      <w:ins w:id="1820" w:author="Fabio" w:date="2013-11-12T20:51:00Z">
        <w:r w:rsidRPr="00766438">
          <w:rPr>
            <w:rFonts w:ascii="Times New Roman" w:eastAsia="Times New Roman" w:hAnsi="Times New Roman"/>
            <w:sz w:val="24"/>
            <w:szCs w:val="24"/>
            <w:lang w:eastAsia="pt-BR"/>
            <w:rPrChange w:id="1821" w:author="Fabio" w:date="2013-11-14T17:26:00Z">
              <w:rPr>
                <w:rFonts w:ascii="Arial" w:eastAsia="Times New Roman" w:hAnsi="Arial" w:cs="Arial"/>
                <w:i/>
                <w:iCs/>
                <w:color w:val="0000FF"/>
                <w:sz w:val="24"/>
                <w:szCs w:val="24"/>
                <w:u w:val="single"/>
                <w:lang w:eastAsia="pt-BR"/>
              </w:rPr>
            </w:rPrChange>
          </w:rPr>
          <w:t xml:space="preserve">        </w:t>
        </w:r>
        <w:r w:rsidRPr="00766438">
          <w:rPr>
            <w:rFonts w:ascii="Times New Roman" w:eastAsia="Times New Roman" w:hAnsi="Times New Roman"/>
            <w:bCs/>
            <w:sz w:val="24"/>
            <w:szCs w:val="24"/>
            <w:lang w:eastAsia="pt-BR"/>
            <w:rPrChange w:id="1822" w:author="Fabio" w:date="2013-11-14T17:26:00Z">
              <w:rPr>
                <w:rFonts w:ascii="Arial" w:eastAsia="Times New Roman" w:hAnsi="Arial" w:cs="Arial"/>
                <w:b/>
                <w:bCs/>
                <w:i/>
                <w:iCs/>
                <w:color w:val="0000FF"/>
                <w:sz w:val="24"/>
                <w:szCs w:val="24"/>
                <w:u w:val="single"/>
                <w:lang w:eastAsia="pt-BR"/>
              </w:rPr>
            </w:rPrChange>
          </w:rPr>
          <w:t>Cláusula 16ª.</w:t>
        </w:r>
        <w:r w:rsidRPr="00766438">
          <w:rPr>
            <w:rFonts w:ascii="Times New Roman" w:eastAsia="Times New Roman" w:hAnsi="Times New Roman"/>
            <w:sz w:val="24"/>
            <w:szCs w:val="24"/>
            <w:lang w:eastAsia="pt-BR"/>
            <w:rPrChange w:id="1823" w:author="Fabio" w:date="2013-11-14T17:26:00Z">
              <w:rPr>
                <w:rFonts w:ascii="Arial" w:eastAsia="Times New Roman" w:hAnsi="Arial" w:cs="Arial"/>
                <w:i/>
                <w:iCs/>
                <w:color w:val="0000FF"/>
                <w:sz w:val="24"/>
                <w:szCs w:val="24"/>
                <w:u w:val="single"/>
                <w:lang w:eastAsia="pt-BR"/>
              </w:rPr>
            </w:rPrChange>
          </w:rPr>
          <w:t xml:space="preserve"> Para dirimir quaisquer controvérsias oriundas do presente contrato, as partes elegem o foro da comarca de (xxx);</w:t>
        </w:r>
      </w:ins>
    </w:p>
    <w:p w:rsidR="00000000" w:rsidRDefault="00766438">
      <w:pPr>
        <w:spacing w:after="0" w:line="360" w:lineRule="auto"/>
        <w:jc w:val="both"/>
        <w:rPr>
          <w:ins w:id="1824" w:author="Fabio" w:date="2013-11-14T17:34:00Z"/>
          <w:rFonts w:ascii="Times New Roman" w:eastAsia="Times New Roman" w:hAnsi="Times New Roman"/>
          <w:sz w:val="24"/>
          <w:szCs w:val="24"/>
          <w:lang w:eastAsia="pt-BR"/>
        </w:rPr>
        <w:pPrChange w:id="1825" w:author="Fabio" w:date="2013-11-14T17:17:00Z">
          <w:pPr>
            <w:spacing w:after="0" w:line="240" w:lineRule="auto"/>
          </w:pPr>
        </w:pPrChange>
      </w:pPr>
      <w:ins w:id="1826" w:author="Fabio" w:date="2013-11-12T20:51:00Z">
        <w:r w:rsidRPr="00766438">
          <w:rPr>
            <w:rFonts w:ascii="Times New Roman" w:eastAsia="Times New Roman" w:hAnsi="Times New Roman"/>
            <w:sz w:val="24"/>
            <w:szCs w:val="24"/>
            <w:lang w:eastAsia="pt-BR"/>
            <w:rPrChange w:id="1827" w:author="Fabio" w:date="2013-11-14T17:26:00Z">
              <w:rPr>
                <w:rFonts w:ascii="Arial" w:eastAsia="Times New Roman" w:hAnsi="Arial" w:cs="Arial"/>
                <w:i/>
                <w:iCs/>
                <w:color w:val="0000FF"/>
                <w:sz w:val="24"/>
                <w:szCs w:val="24"/>
                <w:u w:val="single"/>
                <w:lang w:eastAsia="pt-BR"/>
              </w:rPr>
            </w:rPrChange>
          </w:rPr>
          <w:t>       </w:t>
        </w:r>
        <w:r w:rsidRPr="00766438">
          <w:rPr>
            <w:rFonts w:ascii="Times New Roman" w:eastAsia="Times New Roman" w:hAnsi="Times New Roman"/>
            <w:sz w:val="24"/>
            <w:szCs w:val="24"/>
            <w:lang w:eastAsia="pt-BR"/>
            <w:rPrChange w:id="1828" w:author="Fabio" w:date="2013-11-14T17:26:00Z">
              <w:rPr>
                <w:rFonts w:ascii="Arial" w:eastAsia="Times New Roman" w:hAnsi="Arial" w:cs="Arial"/>
                <w:i/>
                <w:iCs/>
                <w:color w:val="0000FF"/>
                <w:sz w:val="24"/>
                <w:szCs w:val="24"/>
                <w:u w:val="single"/>
                <w:lang w:eastAsia="pt-BR"/>
              </w:rPr>
            </w:rPrChange>
          </w:rPr>
          <w:br/>
          <w:t xml:space="preserve">        Por estarem assim justos e contratados, firmam o presente instrumento, em duas vias de igual teor, juntamente com </w:t>
        </w:r>
        <w:proofErr w:type="gramStart"/>
        <w:r w:rsidRPr="00766438">
          <w:rPr>
            <w:rFonts w:ascii="Times New Roman" w:eastAsia="Times New Roman" w:hAnsi="Times New Roman"/>
            <w:sz w:val="24"/>
            <w:szCs w:val="24"/>
            <w:lang w:eastAsia="pt-BR"/>
            <w:rPrChange w:id="1829" w:author="Fabio" w:date="2013-11-14T17:26:00Z">
              <w:rPr>
                <w:rFonts w:ascii="Arial" w:eastAsia="Times New Roman" w:hAnsi="Arial" w:cs="Arial"/>
                <w:i/>
                <w:iCs/>
                <w:color w:val="0000FF"/>
                <w:sz w:val="24"/>
                <w:szCs w:val="24"/>
                <w:u w:val="single"/>
                <w:lang w:eastAsia="pt-BR"/>
              </w:rPr>
            </w:rPrChange>
          </w:rPr>
          <w:t>2</w:t>
        </w:r>
        <w:proofErr w:type="gramEnd"/>
        <w:r w:rsidRPr="00766438">
          <w:rPr>
            <w:rFonts w:ascii="Times New Roman" w:eastAsia="Times New Roman" w:hAnsi="Times New Roman"/>
            <w:sz w:val="24"/>
            <w:szCs w:val="24"/>
            <w:lang w:eastAsia="pt-BR"/>
            <w:rPrChange w:id="1830" w:author="Fabio" w:date="2013-11-14T17:26:00Z">
              <w:rPr>
                <w:rFonts w:ascii="Arial" w:eastAsia="Times New Roman" w:hAnsi="Arial" w:cs="Arial"/>
                <w:i/>
                <w:iCs/>
                <w:color w:val="0000FF"/>
                <w:sz w:val="24"/>
                <w:szCs w:val="24"/>
                <w:u w:val="single"/>
                <w:lang w:eastAsia="pt-BR"/>
              </w:rPr>
            </w:rPrChange>
          </w:rPr>
          <w:t xml:space="preserve"> (duas) testemunhas.</w:t>
        </w:r>
      </w:ins>
    </w:p>
    <w:p w:rsidR="00000000" w:rsidRDefault="00766438">
      <w:pPr>
        <w:spacing w:after="0" w:line="360" w:lineRule="auto"/>
        <w:jc w:val="right"/>
        <w:rPr>
          <w:ins w:id="1831" w:author="Fabio" w:date="2013-11-14T17:34:00Z"/>
          <w:rFonts w:ascii="Times New Roman" w:eastAsia="Times New Roman" w:hAnsi="Times New Roman"/>
          <w:sz w:val="24"/>
          <w:szCs w:val="24"/>
          <w:lang w:eastAsia="pt-BR"/>
        </w:rPr>
        <w:pPrChange w:id="1832" w:author="Fabio" w:date="2013-11-14T17:35:00Z">
          <w:pPr>
            <w:spacing w:after="0" w:line="240" w:lineRule="auto"/>
          </w:pPr>
        </w:pPrChange>
      </w:pPr>
      <w:ins w:id="1833" w:author="Fabio" w:date="2013-11-12T20:51:00Z">
        <w:r w:rsidRPr="00766438">
          <w:rPr>
            <w:rFonts w:ascii="Times New Roman" w:eastAsia="Times New Roman" w:hAnsi="Times New Roman"/>
            <w:sz w:val="24"/>
            <w:szCs w:val="24"/>
            <w:lang w:eastAsia="pt-BR"/>
            <w:rPrChange w:id="1834" w:author="Fabio" w:date="2013-11-14T17:26:00Z">
              <w:rPr>
                <w:rFonts w:ascii="Arial" w:eastAsia="Times New Roman" w:hAnsi="Arial" w:cs="Arial"/>
                <w:i/>
                <w:iCs/>
                <w:color w:val="0000FF"/>
                <w:sz w:val="24"/>
                <w:szCs w:val="24"/>
                <w:u w:val="single"/>
                <w:lang w:eastAsia="pt-BR"/>
              </w:rPr>
            </w:rPrChange>
          </w:rPr>
          <w:t>             </w:t>
        </w:r>
        <w:r w:rsidRPr="00766438">
          <w:rPr>
            <w:rFonts w:ascii="Times New Roman" w:eastAsia="Times New Roman" w:hAnsi="Times New Roman"/>
            <w:sz w:val="24"/>
            <w:szCs w:val="24"/>
            <w:lang w:eastAsia="pt-BR"/>
            <w:rPrChange w:id="1835" w:author="Fabio" w:date="2013-11-14T17:26:00Z">
              <w:rPr>
                <w:rFonts w:ascii="Arial" w:eastAsia="Times New Roman" w:hAnsi="Arial" w:cs="Arial"/>
                <w:i/>
                <w:iCs/>
                <w:color w:val="0000FF"/>
                <w:sz w:val="24"/>
                <w:szCs w:val="24"/>
                <w:u w:val="single"/>
                <w:lang w:eastAsia="pt-BR"/>
              </w:rPr>
            </w:rPrChange>
          </w:rPr>
          <w:br/>
          <w:t>              </w:t>
        </w:r>
        <w:r w:rsidRPr="00766438">
          <w:rPr>
            <w:rFonts w:ascii="Times New Roman" w:eastAsia="Times New Roman" w:hAnsi="Times New Roman"/>
            <w:sz w:val="24"/>
            <w:szCs w:val="24"/>
            <w:lang w:eastAsia="pt-BR"/>
            <w:rPrChange w:id="1836" w:author="Fabio" w:date="2013-11-14T17:26:00Z">
              <w:rPr>
                <w:rFonts w:ascii="Arial" w:eastAsia="Times New Roman" w:hAnsi="Arial" w:cs="Arial"/>
                <w:i/>
                <w:iCs/>
                <w:color w:val="0000FF"/>
                <w:sz w:val="24"/>
                <w:szCs w:val="24"/>
                <w:u w:val="single"/>
                <w:lang w:eastAsia="pt-BR"/>
              </w:rPr>
            </w:rPrChange>
          </w:rPr>
          <w:br/>
          <w:t>        (</w:t>
        </w:r>
        <w:proofErr w:type="gramStart"/>
        <w:r w:rsidRPr="00766438">
          <w:rPr>
            <w:rFonts w:ascii="Times New Roman" w:eastAsia="Times New Roman" w:hAnsi="Times New Roman"/>
            <w:sz w:val="24"/>
            <w:szCs w:val="24"/>
            <w:lang w:eastAsia="pt-BR"/>
            <w:rPrChange w:id="1837" w:author="Fabio" w:date="2013-11-14T17:26:00Z">
              <w:rPr>
                <w:rFonts w:ascii="Arial" w:eastAsia="Times New Roman" w:hAnsi="Arial" w:cs="Arial"/>
                <w:i/>
                <w:iCs/>
                <w:color w:val="0000FF"/>
                <w:sz w:val="24"/>
                <w:szCs w:val="24"/>
                <w:u w:val="single"/>
                <w:lang w:eastAsia="pt-BR"/>
              </w:rPr>
            </w:rPrChange>
          </w:rPr>
          <w:t>Local, data e ano</w:t>
        </w:r>
        <w:proofErr w:type="gramEnd"/>
        <w:r w:rsidRPr="00766438">
          <w:rPr>
            <w:rFonts w:ascii="Times New Roman" w:eastAsia="Times New Roman" w:hAnsi="Times New Roman"/>
            <w:sz w:val="24"/>
            <w:szCs w:val="24"/>
            <w:lang w:eastAsia="pt-BR"/>
            <w:rPrChange w:id="1838" w:author="Fabio" w:date="2013-11-14T17:26:00Z">
              <w:rPr>
                <w:rFonts w:ascii="Arial" w:eastAsia="Times New Roman" w:hAnsi="Arial" w:cs="Arial"/>
                <w:i/>
                <w:iCs/>
                <w:color w:val="0000FF"/>
                <w:sz w:val="24"/>
                <w:szCs w:val="24"/>
                <w:u w:val="single"/>
                <w:lang w:eastAsia="pt-BR"/>
              </w:rPr>
            </w:rPrChange>
          </w:rPr>
          <w:t>).</w:t>
        </w:r>
      </w:ins>
    </w:p>
    <w:p w:rsidR="00000000" w:rsidRDefault="00766438">
      <w:pPr>
        <w:spacing w:after="0" w:line="360" w:lineRule="auto"/>
        <w:jc w:val="right"/>
        <w:rPr>
          <w:ins w:id="1839" w:author="Fabio" w:date="2013-11-12T20:51:00Z"/>
          <w:rFonts w:ascii="Times New Roman" w:eastAsia="Times New Roman" w:hAnsi="Times New Roman"/>
          <w:sz w:val="24"/>
          <w:szCs w:val="24"/>
          <w:lang w:eastAsia="pt-BR"/>
          <w:rPrChange w:id="1840" w:author="Fabio" w:date="2013-11-14T17:26:00Z">
            <w:rPr>
              <w:ins w:id="1841" w:author="Fabio" w:date="2013-11-12T20:51:00Z"/>
              <w:rFonts w:ascii="Arial" w:eastAsia="Times New Roman" w:hAnsi="Arial" w:cs="Arial"/>
              <w:sz w:val="24"/>
              <w:szCs w:val="24"/>
              <w:lang w:eastAsia="pt-BR"/>
            </w:rPr>
          </w:rPrChange>
        </w:rPr>
        <w:pPrChange w:id="1842" w:author="Fabio" w:date="2013-11-14T17:35:00Z">
          <w:pPr>
            <w:spacing w:after="0" w:line="240" w:lineRule="auto"/>
          </w:pPr>
        </w:pPrChange>
      </w:pPr>
      <w:ins w:id="1843" w:author="Fabio" w:date="2013-11-12T20:51:00Z">
        <w:r w:rsidRPr="00766438">
          <w:rPr>
            <w:rFonts w:ascii="Times New Roman" w:eastAsia="Times New Roman" w:hAnsi="Times New Roman"/>
            <w:sz w:val="24"/>
            <w:szCs w:val="24"/>
            <w:lang w:eastAsia="pt-BR"/>
            <w:rPrChange w:id="1844" w:author="Fabio" w:date="2013-11-14T17:26:00Z">
              <w:rPr>
                <w:rFonts w:ascii="Arial" w:eastAsia="Times New Roman" w:hAnsi="Arial" w:cs="Arial"/>
                <w:i/>
                <w:iCs/>
                <w:color w:val="0000FF"/>
                <w:sz w:val="24"/>
                <w:szCs w:val="24"/>
                <w:u w:val="single"/>
                <w:lang w:eastAsia="pt-BR"/>
              </w:rPr>
            </w:rPrChange>
          </w:rPr>
          <w:t xml:space="preserve">          (Nome e assinatura do Representante legal da </w:t>
        </w:r>
      </w:ins>
      <w:r w:rsidR="005E3062" w:rsidRPr="00864FA3">
        <w:rPr>
          <w:rFonts w:ascii="Times New Roman" w:eastAsia="Times New Roman" w:hAnsi="Times New Roman"/>
          <w:sz w:val="24"/>
          <w:szCs w:val="24"/>
          <w:lang w:eastAsia="pt-BR"/>
        </w:rPr>
        <w:t>Contratante</w:t>
      </w:r>
      <w:proofErr w:type="gramStart"/>
      <w:r w:rsidR="005E3062" w:rsidRPr="00864FA3">
        <w:rPr>
          <w:rFonts w:ascii="Times New Roman" w:eastAsia="Times New Roman" w:hAnsi="Times New Roman"/>
          <w:sz w:val="24"/>
          <w:szCs w:val="24"/>
          <w:lang w:eastAsia="pt-BR"/>
        </w:rPr>
        <w:t>)</w:t>
      </w:r>
      <w:proofErr w:type="gramEnd"/>
      <w:r w:rsidR="005E3062" w:rsidRPr="00864FA3">
        <w:rPr>
          <w:rFonts w:ascii="Times New Roman" w:eastAsia="Times New Roman" w:hAnsi="Times New Roman"/>
          <w:sz w:val="24"/>
          <w:szCs w:val="24"/>
          <w:lang w:eastAsia="pt-BR"/>
        </w:rPr>
        <w:br/>
        <w:t> </w:t>
      </w:r>
      <w:ins w:id="1845" w:author="Fabio" w:date="2013-11-12T20:51:00Z">
        <w:r w:rsidRPr="00766438">
          <w:rPr>
            <w:rFonts w:ascii="Times New Roman" w:eastAsia="Times New Roman" w:hAnsi="Times New Roman"/>
            <w:sz w:val="24"/>
            <w:szCs w:val="24"/>
            <w:lang w:eastAsia="pt-BR"/>
            <w:rPrChange w:id="1846" w:author="Fabio" w:date="2013-11-14T17:26:00Z">
              <w:rPr>
                <w:rFonts w:ascii="Arial" w:eastAsia="Times New Roman" w:hAnsi="Arial" w:cs="Arial"/>
                <w:i/>
                <w:iCs/>
                <w:color w:val="0000FF"/>
                <w:sz w:val="24"/>
                <w:szCs w:val="24"/>
                <w:u w:val="single"/>
                <w:lang w:eastAsia="pt-BR"/>
              </w:rPr>
            </w:rPrChange>
          </w:rPr>
          <w:t>            (Nome e assinatura do Representante legal da Contratada)</w:t>
        </w:r>
        <w:r w:rsidRPr="00766438">
          <w:rPr>
            <w:rFonts w:ascii="Times New Roman" w:eastAsia="Times New Roman" w:hAnsi="Times New Roman"/>
            <w:sz w:val="24"/>
            <w:szCs w:val="24"/>
            <w:lang w:eastAsia="pt-BR"/>
            <w:rPrChange w:id="1847" w:author="Fabio" w:date="2013-11-14T17:26:00Z">
              <w:rPr>
                <w:rFonts w:ascii="Arial" w:eastAsia="Times New Roman" w:hAnsi="Arial" w:cs="Arial"/>
                <w:i/>
                <w:iCs/>
                <w:color w:val="0000FF"/>
                <w:sz w:val="24"/>
                <w:szCs w:val="24"/>
                <w:u w:val="single"/>
                <w:lang w:eastAsia="pt-BR"/>
              </w:rPr>
            </w:rPrChange>
          </w:rPr>
          <w:br/>
          <w:t>                      (Nome, RG e assinatura da Testemunha 1)</w:t>
        </w:r>
        <w:r w:rsidRPr="00766438">
          <w:rPr>
            <w:rFonts w:ascii="Times New Roman" w:eastAsia="Times New Roman" w:hAnsi="Times New Roman"/>
            <w:sz w:val="24"/>
            <w:szCs w:val="24"/>
            <w:lang w:eastAsia="pt-BR"/>
            <w:rPrChange w:id="1848" w:author="Fabio" w:date="2013-11-14T17:26:00Z">
              <w:rPr>
                <w:rFonts w:ascii="Arial" w:eastAsia="Times New Roman" w:hAnsi="Arial" w:cs="Arial"/>
                <w:i/>
                <w:iCs/>
                <w:color w:val="0000FF"/>
                <w:sz w:val="24"/>
                <w:szCs w:val="24"/>
                <w:u w:val="single"/>
                <w:lang w:eastAsia="pt-BR"/>
              </w:rPr>
            </w:rPrChange>
          </w:rPr>
          <w:br/>
          <w:t>               (Nome, RG e assinatura da Testemunha 2)</w:t>
        </w:r>
      </w:ins>
    </w:p>
    <w:p w:rsidR="00000000" w:rsidRDefault="00FD574B">
      <w:pPr>
        <w:spacing w:after="0" w:line="360" w:lineRule="auto"/>
        <w:jc w:val="both"/>
        <w:rPr>
          <w:rFonts w:ascii="Times New Roman" w:hAnsi="Times New Roman"/>
          <w:sz w:val="24"/>
          <w:szCs w:val="24"/>
        </w:rPr>
        <w:pPrChange w:id="1849" w:author="Fabio" w:date="2013-11-14T17:17:00Z">
          <w:pPr>
            <w:spacing w:after="0" w:line="360" w:lineRule="auto"/>
            <w:ind w:firstLine="709"/>
            <w:jc w:val="both"/>
          </w:pPr>
        </w:pPrChange>
      </w:pPr>
    </w:p>
    <w:p w:rsidR="003776DF" w:rsidRPr="00864FA3" w:rsidDel="00E01A3A" w:rsidRDefault="003776DF" w:rsidP="00734C9D">
      <w:pPr>
        <w:spacing w:after="0" w:line="360" w:lineRule="auto"/>
        <w:jc w:val="both"/>
        <w:rPr>
          <w:del w:id="1850" w:author="Fabio" w:date="2013-11-12T20:35:00Z"/>
          <w:rFonts w:ascii="Times New Roman" w:eastAsia="Times New Roman" w:hAnsi="Times New Roman"/>
          <w:sz w:val="24"/>
          <w:szCs w:val="24"/>
          <w:lang w:eastAsia="pt-BR"/>
        </w:rPr>
      </w:pPr>
      <w:del w:id="1851" w:author="Fabio" w:date="2013-11-12T20:35:00Z">
        <w:r w:rsidRPr="00864FA3" w:rsidDel="00E01A3A">
          <w:rPr>
            <w:rFonts w:ascii="Times New Roman" w:eastAsia="Times New Roman" w:hAnsi="Times New Roman"/>
            <w:sz w:val="24"/>
            <w:szCs w:val="24"/>
            <w:lang w:eastAsia="pt-BR"/>
          </w:rPr>
          <w:delText xml:space="preserve">Diagramas </w:delText>
        </w:r>
      </w:del>
    </w:p>
    <w:p w:rsidR="003776DF" w:rsidRPr="00864FA3" w:rsidDel="00E01A3A" w:rsidRDefault="003776DF" w:rsidP="00734C9D">
      <w:pPr>
        <w:spacing w:after="0" w:line="360" w:lineRule="auto"/>
        <w:jc w:val="both"/>
        <w:rPr>
          <w:del w:id="1852" w:author="Fabio" w:date="2013-11-12T20:35:00Z"/>
          <w:rFonts w:ascii="Times New Roman" w:eastAsia="Times New Roman" w:hAnsi="Times New Roman"/>
          <w:sz w:val="24"/>
          <w:szCs w:val="24"/>
          <w:lang w:eastAsia="pt-BR"/>
        </w:rPr>
      </w:pPr>
    </w:p>
    <w:p w:rsidR="003776DF" w:rsidRPr="00864FA3" w:rsidDel="00E01A3A" w:rsidRDefault="00FD574B" w:rsidP="00734C9D">
      <w:pPr>
        <w:spacing w:after="0" w:line="360" w:lineRule="auto"/>
        <w:jc w:val="both"/>
        <w:rPr>
          <w:del w:id="1853" w:author="Fabio" w:date="2013-11-12T20:35:00Z"/>
          <w:rFonts w:ascii="Times New Roman" w:eastAsia="Times New Roman" w:hAnsi="Times New Roman"/>
          <w:sz w:val="24"/>
          <w:szCs w:val="24"/>
          <w:lang w:eastAsia="pt-BR"/>
        </w:rPr>
      </w:pPr>
      <w:ins w:id="1854" w:author="Carolina Marques" w:date="2013-10-27T00:21:00Z">
        <w:del w:id="1855" w:author="Fabio" w:date="2013-11-12T20:35:00Z">
          <w:r>
            <w:rPr>
              <w:rFonts w:ascii="Times New Roman" w:eastAsia="Times New Roman" w:hAnsi="Times New Roman"/>
              <w:noProof/>
              <w:sz w:val="24"/>
              <w:szCs w:val="24"/>
              <w:lang w:eastAsia="pt-BR"/>
              <w:rPrChange w:id="1856">
                <w:rPr>
                  <w:i/>
                  <w:iCs/>
                  <w:noProof/>
                  <w:color w:val="0000FF"/>
                  <w:u w:val="single"/>
                  <w:lang w:eastAsia="pt-BR"/>
                </w:rPr>
              </w:rPrChange>
            </w:rPr>
            <w:drawing>
              <wp:inline distT="0" distB="0" distL="0" distR="0">
                <wp:extent cx="5398770" cy="5332730"/>
                <wp:effectExtent l="0" t="0" r="0" b="0"/>
                <wp:docPr id="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8770" cy="5332730"/>
                        </a:xfrm>
                        <a:prstGeom prst="rect">
                          <a:avLst/>
                        </a:prstGeom>
                        <a:noFill/>
                        <a:ln>
                          <a:noFill/>
                        </a:ln>
                      </pic:spPr>
                    </pic:pic>
                  </a:graphicData>
                </a:graphic>
              </wp:inline>
            </w:drawing>
          </w:r>
        </w:del>
      </w:ins>
      <w:del w:id="1857" w:author="Fabio" w:date="2013-11-12T20:35:00Z">
        <w:r>
          <w:rPr>
            <w:rFonts w:ascii="Times New Roman" w:hAnsi="Times New Roman"/>
            <w:noProof/>
            <w:sz w:val="24"/>
            <w:szCs w:val="24"/>
            <w:lang w:eastAsia="pt-BR"/>
            <w:rPrChange w:id="1858">
              <w:rPr>
                <w:i/>
                <w:iCs/>
                <w:noProof/>
                <w:color w:val="0000FF"/>
                <w:u w:val="single"/>
                <w:lang w:eastAsia="pt-BR"/>
              </w:rPr>
            </w:rPrChange>
          </w:rPr>
          <w:drawing>
            <wp:inline distT="0" distB="0" distL="0" distR="0">
              <wp:extent cx="5389245" cy="3867150"/>
              <wp:effectExtent l="0" t="0" r="1905" b="0"/>
              <wp:docPr id="2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9245" cy="3867150"/>
                      </a:xfrm>
                      <a:prstGeom prst="rect">
                        <a:avLst/>
                      </a:prstGeom>
                      <a:noFill/>
                      <a:ln>
                        <a:noFill/>
                      </a:ln>
                    </pic:spPr>
                  </pic:pic>
                </a:graphicData>
              </a:graphic>
            </wp:inline>
          </w:drawing>
        </w:r>
        <w:r>
          <w:rPr>
            <w:rFonts w:ascii="Times New Roman" w:eastAsia="Times New Roman" w:hAnsi="Times New Roman"/>
            <w:noProof/>
            <w:sz w:val="24"/>
            <w:szCs w:val="24"/>
            <w:lang w:eastAsia="pt-BR"/>
            <w:rPrChange w:id="1859">
              <w:rPr>
                <w:i/>
                <w:iCs/>
                <w:noProof/>
                <w:color w:val="0000FF"/>
                <w:u w:val="single"/>
                <w:lang w:eastAsia="pt-BR"/>
              </w:rPr>
            </w:rPrChange>
          </w:rPr>
          <w:drawing>
            <wp:inline distT="0" distB="0" distL="0" distR="0">
              <wp:extent cx="5756275" cy="3255010"/>
              <wp:effectExtent l="0" t="0" r="0" b="2540"/>
              <wp:docPr id="23" name="Imagem 18" descr="F:\rediagramadecasodeuso\bio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F:\rediagramadecasodeuso\bioClass.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6275" cy="3255010"/>
                      </a:xfrm>
                      <a:prstGeom prst="rect">
                        <a:avLst/>
                      </a:prstGeom>
                      <a:noFill/>
                      <a:ln>
                        <a:noFill/>
                      </a:ln>
                    </pic:spPr>
                  </pic:pic>
                </a:graphicData>
              </a:graphic>
            </wp:inline>
          </w:drawing>
        </w:r>
      </w:del>
    </w:p>
    <w:p w:rsidR="003776DF" w:rsidRPr="00864FA3" w:rsidDel="00E01A3A" w:rsidRDefault="003776DF" w:rsidP="00734C9D">
      <w:pPr>
        <w:spacing w:after="0" w:line="360" w:lineRule="auto"/>
        <w:jc w:val="both"/>
        <w:rPr>
          <w:del w:id="1860" w:author="Fabio" w:date="2013-11-12T20:35:00Z"/>
          <w:rFonts w:ascii="Times New Roman" w:eastAsia="Times New Roman" w:hAnsi="Times New Roman"/>
          <w:sz w:val="24"/>
          <w:szCs w:val="24"/>
          <w:lang w:eastAsia="pt-BR"/>
        </w:rPr>
      </w:pPr>
    </w:p>
    <w:p w:rsidR="00000000" w:rsidRDefault="003776DF">
      <w:pPr>
        <w:pStyle w:val="Ttulo1"/>
        <w:spacing w:line="360" w:lineRule="auto"/>
        <w:jc w:val="both"/>
        <w:rPr>
          <w:del w:id="1861" w:author="Fabio" w:date="2013-11-14T17:04:00Z"/>
          <w:rFonts w:ascii="Times New Roman" w:hAnsi="Times New Roman"/>
          <w:sz w:val="24"/>
          <w:szCs w:val="24"/>
          <w:lang w:eastAsia="pt-BR"/>
        </w:rPr>
        <w:pPrChange w:id="1862" w:author="Fabio" w:date="2013-11-14T17:17:00Z">
          <w:pPr/>
        </w:pPrChange>
      </w:pPr>
      <w:r w:rsidRPr="00864FA3">
        <w:rPr>
          <w:rFonts w:ascii="Times New Roman" w:hAnsi="Times New Roman"/>
          <w:color w:val="auto"/>
          <w:sz w:val="24"/>
          <w:szCs w:val="24"/>
          <w:lang w:eastAsia="pt-BR"/>
        </w:rPr>
        <w:br w:type="page"/>
      </w:r>
    </w:p>
    <w:p w:rsidR="00000000" w:rsidRDefault="00897CDD">
      <w:pPr>
        <w:spacing w:line="360" w:lineRule="auto"/>
        <w:jc w:val="both"/>
        <w:rPr>
          <w:rFonts w:ascii="Times New Roman" w:hAnsi="Times New Roman"/>
          <w:b/>
          <w:sz w:val="24"/>
          <w:szCs w:val="24"/>
        </w:rPr>
        <w:pPrChange w:id="1863" w:author="Fabio" w:date="2013-11-14T17:17:00Z">
          <w:pPr>
            <w:spacing w:line="360" w:lineRule="auto"/>
          </w:pPr>
        </w:pPrChange>
      </w:pPr>
      <w:ins w:id="1864" w:author="fsgomes" w:date="2013-11-14T20:51:00Z">
        <w:r w:rsidRPr="00864FA3">
          <w:rPr>
            <w:rFonts w:ascii="Times New Roman" w:hAnsi="Times New Roman"/>
            <w:b/>
            <w:sz w:val="24"/>
            <w:szCs w:val="24"/>
          </w:rPr>
          <w:t>GLOS</w:t>
        </w:r>
      </w:ins>
      <w:ins w:id="1865" w:author="Toninho" w:date="2013-11-23T15:38:00Z">
        <w:r w:rsidR="00766438" w:rsidRPr="00766438">
          <w:rPr>
            <w:rFonts w:ascii="Times New Roman" w:hAnsi="Times New Roman"/>
            <w:b/>
            <w:sz w:val="24"/>
            <w:szCs w:val="24"/>
            <w:rPrChange w:id="1866" w:author="Toninho" w:date="2013-11-23T15:38:00Z">
              <w:rPr>
                <w:rFonts w:ascii="Times New Roman" w:hAnsi="Times New Roman"/>
                <w:color w:val="0000FF"/>
                <w:sz w:val="24"/>
                <w:szCs w:val="24"/>
                <w:u w:val="single"/>
              </w:rPr>
            </w:rPrChange>
          </w:rPr>
          <w:t>S</w:t>
        </w:r>
      </w:ins>
      <w:ins w:id="1867" w:author="fsgomes" w:date="2013-11-14T20:51:00Z">
        <w:r w:rsidRPr="00864FA3">
          <w:rPr>
            <w:rFonts w:ascii="Times New Roman" w:hAnsi="Times New Roman"/>
            <w:b/>
            <w:sz w:val="24"/>
            <w:szCs w:val="24"/>
          </w:rPr>
          <w:t xml:space="preserve">ÁRIO </w:t>
        </w:r>
      </w:ins>
    </w:p>
    <w:p w:rsidR="00C52AAC" w:rsidRPr="00864FA3" w:rsidRDefault="00C52AAC" w:rsidP="00734C9D">
      <w:pPr>
        <w:spacing w:line="360" w:lineRule="auto"/>
        <w:jc w:val="both"/>
        <w:rPr>
          <w:ins w:id="1868" w:author="fsgomes" w:date="2013-11-14T20:52:00Z"/>
          <w:rFonts w:ascii="Times New Roman" w:hAnsi="Times New Roman"/>
          <w:b/>
          <w:sz w:val="24"/>
          <w:szCs w:val="24"/>
        </w:rPr>
      </w:pPr>
    </w:p>
    <w:p w:rsidR="002254BE" w:rsidRPr="00864FA3" w:rsidRDefault="002254BE" w:rsidP="00734C9D">
      <w:pPr>
        <w:spacing w:line="360" w:lineRule="auto"/>
        <w:rPr>
          <w:rFonts w:ascii="Times New Roman" w:hAnsi="Times New Roman"/>
          <w:sz w:val="24"/>
          <w:szCs w:val="24"/>
        </w:rPr>
      </w:pPr>
      <w:proofErr w:type="spellStart"/>
      <w:r w:rsidRPr="00864FA3">
        <w:rPr>
          <w:rFonts w:ascii="Times New Roman" w:hAnsi="Times New Roman"/>
          <w:i/>
          <w:sz w:val="24"/>
          <w:szCs w:val="24"/>
        </w:rPr>
        <w:t>Adaptation</w:t>
      </w:r>
      <w:proofErr w:type="spellEnd"/>
      <w:r w:rsidRPr="00864FA3">
        <w:rPr>
          <w:rFonts w:ascii="Times New Roman" w:hAnsi="Times New Roman"/>
          <w:i/>
          <w:sz w:val="24"/>
          <w:szCs w:val="24"/>
        </w:rPr>
        <w:t xml:space="preserve"> in natural </w:t>
      </w:r>
      <w:proofErr w:type="spellStart"/>
      <w:r w:rsidRPr="00864FA3">
        <w:rPr>
          <w:rFonts w:ascii="Times New Roman" w:hAnsi="Times New Roman"/>
          <w:i/>
          <w:sz w:val="24"/>
          <w:szCs w:val="24"/>
        </w:rPr>
        <w:t>and</w:t>
      </w:r>
      <w:proofErr w:type="spellEnd"/>
      <w:r w:rsidRPr="00864FA3">
        <w:rPr>
          <w:rFonts w:ascii="Times New Roman" w:hAnsi="Times New Roman"/>
          <w:i/>
          <w:sz w:val="24"/>
          <w:szCs w:val="24"/>
        </w:rPr>
        <w:t xml:space="preserve"> artificial systems</w:t>
      </w:r>
      <w:r w:rsidRPr="00864FA3">
        <w:rPr>
          <w:rFonts w:ascii="Times New Roman" w:hAnsi="Times New Roman"/>
          <w:sz w:val="24"/>
          <w:szCs w:val="24"/>
        </w:rPr>
        <w:t xml:space="preserve"> – Adaptação em sistemas naturais e artificiais.</w:t>
      </w:r>
    </w:p>
    <w:p w:rsidR="002254BE" w:rsidRPr="00864FA3" w:rsidRDefault="002254BE" w:rsidP="00734C9D">
      <w:pPr>
        <w:spacing w:line="360" w:lineRule="auto"/>
        <w:rPr>
          <w:rFonts w:ascii="Times New Roman" w:hAnsi="Times New Roman"/>
          <w:sz w:val="24"/>
          <w:szCs w:val="24"/>
        </w:rPr>
      </w:pPr>
      <w:r w:rsidRPr="00864FA3">
        <w:rPr>
          <w:rFonts w:ascii="Times New Roman" w:hAnsi="Times New Roman"/>
          <w:i/>
          <w:sz w:val="24"/>
          <w:szCs w:val="24"/>
        </w:rPr>
        <w:t>Crossover</w:t>
      </w:r>
      <w:r w:rsidRPr="00864FA3">
        <w:rPr>
          <w:rFonts w:ascii="Times New Roman" w:hAnsi="Times New Roman"/>
          <w:sz w:val="24"/>
          <w:szCs w:val="24"/>
        </w:rPr>
        <w:t xml:space="preserve"> – Cruzamento</w:t>
      </w:r>
    </w:p>
    <w:p w:rsidR="002254BE" w:rsidRPr="00864FA3" w:rsidRDefault="002254BE" w:rsidP="00734C9D">
      <w:pPr>
        <w:spacing w:line="360" w:lineRule="auto"/>
        <w:rPr>
          <w:rFonts w:ascii="Times New Roman" w:hAnsi="Times New Roman"/>
          <w:sz w:val="24"/>
          <w:szCs w:val="24"/>
        </w:rPr>
      </w:pPr>
      <w:r w:rsidRPr="00864FA3">
        <w:rPr>
          <w:rFonts w:ascii="Times New Roman" w:hAnsi="Times New Roman"/>
          <w:i/>
          <w:sz w:val="24"/>
          <w:szCs w:val="24"/>
        </w:rPr>
        <w:t>Crossing – Over</w:t>
      </w:r>
      <w:r w:rsidRPr="00864FA3">
        <w:rPr>
          <w:rFonts w:ascii="Times New Roman" w:hAnsi="Times New Roman"/>
          <w:sz w:val="24"/>
          <w:szCs w:val="24"/>
        </w:rPr>
        <w:t xml:space="preserve"> – O mesmo que crossover, </w:t>
      </w:r>
      <w:proofErr w:type="gramStart"/>
      <w:r w:rsidRPr="00864FA3">
        <w:rPr>
          <w:rFonts w:ascii="Times New Roman" w:hAnsi="Times New Roman"/>
          <w:sz w:val="24"/>
          <w:szCs w:val="24"/>
        </w:rPr>
        <w:t>ou seja</w:t>
      </w:r>
      <w:proofErr w:type="gramEnd"/>
    </w:p>
    <w:p w:rsidR="002254BE" w:rsidRPr="00864FA3" w:rsidRDefault="002254BE" w:rsidP="00734C9D">
      <w:pPr>
        <w:spacing w:line="360" w:lineRule="auto"/>
        <w:rPr>
          <w:rFonts w:ascii="Times New Roman" w:hAnsi="Times New Roman"/>
          <w:sz w:val="24"/>
          <w:szCs w:val="24"/>
        </w:rPr>
      </w:pPr>
      <w:proofErr w:type="spellStart"/>
      <w:r w:rsidRPr="00864FA3">
        <w:rPr>
          <w:rFonts w:ascii="Times New Roman" w:hAnsi="Times New Roman"/>
          <w:i/>
          <w:sz w:val="24"/>
          <w:szCs w:val="24"/>
        </w:rPr>
        <w:t>Evolutionary</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Strategies</w:t>
      </w:r>
      <w:proofErr w:type="spellEnd"/>
      <w:r w:rsidRPr="00864FA3">
        <w:rPr>
          <w:rFonts w:ascii="Times New Roman" w:hAnsi="Times New Roman"/>
          <w:sz w:val="24"/>
          <w:szCs w:val="24"/>
        </w:rPr>
        <w:t xml:space="preserve"> – Estratégias Evolucionais</w:t>
      </w:r>
    </w:p>
    <w:p w:rsidR="002254BE" w:rsidRPr="00864FA3" w:rsidRDefault="002254BE" w:rsidP="00734C9D">
      <w:pPr>
        <w:spacing w:line="360" w:lineRule="auto"/>
        <w:rPr>
          <w:rFonts w:ascii="Times New Roman" w:hAnsi="Times New Roman"/>
          <w:sz w:val="24"/>
          <w:szCs w:val="24"/>
        </w:rPr>
      </w:pPr>
      <w:r w:rsidRPr="00864FA3">
        <w:rPr>
          <w:rFonts w:ascii="Times New Roman" w:hAnsi="Times New Roman"/>
          <w:i/>
          <w:sz w:val="24"/>
          <w:szCs w:val="24"/>
        </w:rPr>
        <w:t>Hardware</w:t>
      </w:r>
      <w:r w:rsidRPr="00864FA3">
        <w:rPr>
          <w:rFonts w:ascii="Times New Roman" w:hAnsi="Times New Roman"/>
          <w:sz w:val="24"/>
          <w:szCs w:val="24"/>
        </w:rPr>
        <w:t xml:space="preserve"> – Conjunto de peças que formam uma máquina</w:t>
      </w:r>
    </w:p>
    <w:p w:rsidR="002254BE" w:rsidRPr="00864FA3" w:rsidRDefault="002254BE" w:rsidP="00734C9D">
      <w:pPr>
        <w:spacing w:line="360" w:lineRule="auto"/>
        <w:rPr>
          <w:rFonts w:ascii="Times New Roman" w:hAnsi="Times New Roman"/>
          <w:sz w:val="24"/>
          <w:szCs w:val="24"/>
        </w:rPr>
      </w:pPr>
      <w:r w:rsidRPr="00864FA3">
        <w:rPr>
          <w:rFonts w:ascii="Times New Roman" w:hAnsi="Times New Roman"/>
          <w:i/>
          <w:sz w:val="24"/>
          <w:szCs w:val="24"/>
        </w:rPr>
        <w:t>Internet</w:t>
      </w:r>
      <w:r w:rsidRPr="00864FA3">
        <w:rPr>
          <w:rFonts w:ascii="Times New Roman" w:hAnsi="Times New Roman"/>
          <w:sz w:val="24"/>
          <w:szCs w:val="24"/>
        </w:rPr>
        <w:t xml:space="preserve"> – Junção de rede de computadores mundial.</w:t>
      </w:r>
    </w:p>
    <w:p w:rsidR="002254BE" w:rsidRPr="00864FA3" w:rsidRDefault="002254BE" w:rsidP="00734C9D">
      <w:pPr>
        <w:spacing w:line="360" w:lineRule="auto"/>
        <w:rPr>
          <w:rFonts w:ascii="Times New Roman" w:hAnsi="Times New Roman"/>
          <w:sz w:val="24"/>
          <w:szCs w:val="24"/>
        </w:rPr>
      </w:pPr>
      <w:proofErr w:type="spellStart"/>
      <w:r w:rsidRPr="00864FA3">
        <w:rPr>
          <w:rFonts w:ascii="Times New Roman" w:hAnsi="Times New Roman"/>
          <w:i/>
          <w:sz w:val="24"/>
          <w:szCs w:val="24"/>
        </w:rPr>
        <w:t>Login</w:t>
      </w:r>
      <w:proofErr w:type="spellEnd"/>
      <w:r w:rsidRPr="00864FA3">
        <w:rPr>
          <w:rFonts w:ascii="Times New Roman" w:hAnsi="Times New Roman"/>
          <w:sz w:val="24"/>
          <w:szCs w:val="24"/>
        </w:rPr>
        <w:t xml:space="preserve"> – Autenticação interna que procura verificar se determinada pessoa pode ou não ter acesso ao sistema em questão</w:t>
      </w:r>
    </w:p>
    <w:p w:rsidR="002254BE" w:rsidRPr="00864FA3" w:rsidRDefault="002254BE" w:rsidP="00734C9D">
      <w:pPr>
        <w:spacing w:line="360" w:lineRule="auto"/>
        <w:rPr>
          <w:rFonts w:ascii="Times New Roman" w:hAnsi="Times New Roman"/>
          <w:sz w:val="24"/>
          <w:szCs w:val="24"/>
        </w:rPr>
      </w:pPr>
      <w:proofErr w:type="spellStart"/>
      <w:r w:rsidRPr="00864FA3">
        <w:rPr>
          <w:rFonts w:ascii="Times New Roman" w:hAnsi="Times New Roman"/>
          <w:i/>
          <w:sz w:val="24"/>
          <w:szCs w:val="24"/>
        </w:rPr>
        <w:t>On</w:t>
      </w:r>
      <w:proofErr w:type="spellEnd"/>
      <w:r w:rsidRPr="00864FA3">
        <w:rPr>
          <w:rFonts w:ascii="Times New Roman" w:hAnsi="Times New Roman"/>
          <w:i/>
          <w:sz w:val="24"/>
          <w:szCs w:val="24"/>
        </w:rPr>
        <w:t xml:space="preserve"> – </w:t>
      </w:r>
      <w:proofErr w:type="spellStart"/>
      <w:r w:rsidRPr="00864FA3">
        <w:rPr>
          <w:rFonts w:ascii="Times New Roman" w:hAnsi="Times New Roman"/>
          <w:i/>
          <w:sz w:val="24"/>
          <w:szCs w:val="24"/>
        </w:rPr>
        <w:t>Line</w:t>
      </w:r>
      <w:proofErr w:type="spellEnd"/>
      <w:r w:rsidRPr="00864FA3">
        <w:rPr>
          <w:rFonts w:ascii="Times New Roman" w:hAnsi="Times New Roman"/>
          <w:sz w:val="24"/>
          <w:szCs w:val="24"/>
        </w:rPr>
        <w:t xml:space="preserve"> – Estar disponível na rede</w:t>
      </w:r>
    </w:p>
    <w:p w:rsidR="002254BE" w:rsidRPr="00864FA3" w:rsidRDefault="002254BE" w:rsidP="00734C9D">
      <w:pPr>
        <w:spacing w:line="360" w:lineRule="auto"/>
        <w:rPr>
          <w:rFonts w:ascii="Times New Roman" w:hAnsi="Times New Roman"/>
          <w:sz w:val="24"/>
          <w:szCs w:val="24"/>
        </w:rPr>
      </w:pPr>
      <w:proofErr w:type="spellStart"/>
      <w:r w:rsidRPr="00864FA3">
        <w:rPr>
          <w:rFonts w:ascii="Times New Roman" w:hAnsi="Times New Roman"/>
          <w:i/>
          <w:sz w:val="24"/>
          <w:szCs w:val="24"/>
        </w:rPr>
        <w:t>Random</w:t>
      </w:r>
      <w:proofErr w:type="spellEnd"/>
      <w:r w:rsidRPr="00864FA3">
        <w:rPr>
          <w:rFonts w:ascii="Times New Roman" w:hAnsi="Times New Roman"/>
          <w:i/>
          <w:sz w:val="24"/>
          <w:szCs w:val="24"/>
        </w:rPr>
        <w:t xml:space="preserve"> </w:t>
      </w:r>
      <w:proofErr w:type="spellStart"/>
      <w:r w:rsidRPr="00864FA3">
        <w:rPr>
          <w:rFonts w:ascii="Times New Roman" w:hAnsi="Times New Roman"/>
          <w:i/>
          <w:sz w:val="24"/>
          <w:szCs w:val="24"/>
        </w:rPr>
        <w:t>Walk</w:t>
      </w:r>
      <w:proofErr w:type="spellEnd"/>
      <w:r w:rsidRPr="00864FA3">
        <w:rPr>
          <w:rFonts w:ascii="Times New Roman" w:hAnsi="Times New Roman"/>
          <w:sz w:val="24"/>
          <w:szCs w:val="24"/>
        </w:rPr>
        <w:t xml:space="preserve"> – Passo Randômico</w:t>
      </w:r>
    </w:p>
    <w:p w:rsidR="002254BE" w:rsidRPr="00864FA3" w:rsidRDefault="002254BE" w:rsidP="00734C9D">
      <w:pPr>
        <w:spacing w:line="360" w:lineRule="auto"/>
        <w:rPr>
          <w:rFonts w:ascii="Times New Roman" w:hAnsi="Times New Roman"/>
          <w:sz w:val="24"/>
          <w:szCs w:val="24"/>
        </w:rPr>
      </w:pPr>
      <w:r w:rsidRPr="00864FA3">
        <w:rPr>
          <w:rFonts w:ascii="Times New Roman" w:hAnsi="Times New Roman"/>
          <w:i/>
          <w:sz w:val="24"/>
          <w:szCs w:val="24"/>
        </w:rPr>
        <w:t>Software</w:t>
      </w:r>
      <w:r w:rsidRPr="00864FA3">
        <w:rPr>
          <w:rFonts w:ascii="Times New Roman" w:hAnsi="Times New Roman"/>
          <w:sz w:val="24"/>
          <w:szCs w:val="24"/>
        </w:rPr>
        <w:t xml:space="preserve"> – Conjunto de regras e instruções para a realização de tarefas computacionais</w:t>
      </w:r>
    </w:p>
    <w:p w:rsidR="002254BE" w:rsidRPr="00864FA3" w:rsidRDefault="002254BE" w:rsidP="00734C9D">
      <w:pPr>
        <w:spacing w:line="360" w:lineRule="auto"/>
        <w:rPr>
          <w:rFonts w:ascii="Times New Roman" w:hAnsi="Times New Roman"/>
          <w:sz w:val="24"/>
          <w:szCs w:val="24"/>
        </w:rPr>
      </w:pPr>
      <w:r w:rsidRPr="00864FA3">
        <w:rPr>
          <w:rFonts w:ascii="Times New Roman" w:hAnsi="Times New Roman"/>
          <w:i/>
          <w:sz w:val="24"/>
          <w:szCs w:val="24"/>
        </w:rPr>
        <w:t>String</w:t>
      </w:r>
      <w:r w:rsidRPr="00864FA3">
        <w:rPr>
          <w:rFonts w:ascii="Times New Roman" w:hAnsi="Times New Roman"/>
          <w:sz w:val="24"/>
          <w:szCs w:val="24"/>
        </w:rPr>
        <w:t xml:space="preserve"> – Tipo de variável que aceita diversos tipos de caracteres</w:t>
      </w:r>
    </w:p>
    <w:p w:rsidR="006944FF" w:rsidRPr="00864FA3" w:rsidRDefault="006944FF" w:rsidP="00734C9D">
      <w:pPr>
        <w:spacing w:line="360" w:lineRule="auto"/>
        <w:jc w:val="both"/>
        <w:rPr>
          <w:rFonts w:ascii="Times New Roman" w:hAnsi="Times New Roman"/>
          <w:sz w:val="24"/>
          <w:szCs w:val="24"/>
        </w:rPr>
      </w:pPr>
    </w:p>
    <w:sectPr w:rsidR="006944FF" w:rsidRPr="00864FA3" w:rsidSect="00B77EBA">
      <w:pgSz w:w="11906" w:h="16838"/>
      <w:pgMar w:top="1701" w:right="1134" w:bottom="1134" w:left="1701"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20" w:author="Carolina Trindade Marques" w:date="2013-11-26T13:11:00Z" w:initials="CTM">
    <w:p w:rsidR="000E25B1" w:rsidRDefault="000E25B1">
      <w:pPr>
        <w:pStyle w:val="Textodecomentrio"/>
      </w:pPr>
      <w:r>
        <w:rPr>
          <w:rStyle w:val="Refdecomentrio"/>
        </w:rPr>
        <w:annotationRef/>
      </w:r>
      <w:proofErr w:type="gramStart"/>
      <w:r>
        <w:t>Se é</w:t>
      </w:r>
      <w:proofErr w:type="gramEnd"/>
      <w:r>
        <w:t xml:space="preserve"> fixo, não pode ser instável....................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29F847"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574B" w:rsidRDefault="00FD574B" w:rsidP="00EE5A8C">
      <w:pPr>
        <w:spacing w:after="0" w:line="240" w:lineRule="auto"/>
      </w:pPr>
      <w:r>
        <w:separator/>
      </w:r>
    </w:p>
  </w:endnote>
  <w:endnote w:type="continuationSeparator" w:id="0">
    <w:p w:rsidR="00FD574B" w:rsidRDefault="00FD574B" w:rsidP="00EE5A8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Droid Sans">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Droid Sans Fallback">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25B1" w:rsidRDefault="00766438">
    <w:pPr>
      <w:pStyle w:val="Rodap"/>
      <w:jc w:val="right"/>
    </w:pPr>
    <w:r>
      <w:fldChar w:fldCharType="begin"/>
    </w:r>
    <w:r w:rsidR="000E25B1">
      <w:instrText xml:space="preserve"> PAGE   \* MERGEFORMAT </w:instrText>
    </w:r>
    <w:r>
      <w:fldChar w:fldCharType="separate"/>
    </w:r>
    <w:r w:rsidR="00D80F88">
      <w:rPr>
        <w:noProof/>
      </w:rPr>
      <w:t>68</w:t>
    </w:r>
    <w:r>
      <w:rPr>
        <w:noProof/>
      </w:rPr>
      <w:fldChar w:fldCharType="end"/>
    </w:r>
  </w:p>
  <w:p w:rsidR="000E25B1" w:rsidRDefault="000E25B1">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574B" w:rsidRDefault="00FD574B" w:rsidP="00EE5A8C">
      <w:pPr>
        <w:spacing w:after="0" w:line="240" w:lineRule="auto"/>
      </w:pPr>
      <w:r>
        <w:separator/>
      </w:r>
    </w:p>
  </w:footnote>
  <w:footnote w:type="continuationSeparator" w:id="0">
    <w:p w:rsidR="00FD574B" w:rsidRDefault="00FD574B" w:rsidP="00EE5A8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25B1" w:rsidRDefault="000E25B1">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A4880"/>
    <w:multiLevelType w:val="hybridMultilevel"/>
    <w:tmpl w:val="110EAB4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3B979D1"/>
    <w:multiLevelType w:val="hybridMultilevel"/>
    <w:tmpl w:val="4EA0A96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nsid w:val="073C42D4"/>
    <w:multiLevelType w:val="multilevel"/>
    <w:tmpl w:val="11A657C2"/>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A1573DE"/>
    <w:multiLevelType w:val="multilevel"/>
    <w:tmpl w:val="0762AF82"/>
    <w:lvl w:ilvl="0">
      <w:start w:val="1"/>
      <w:numFmt w:val="decimal"/>
      <w:lvlText w:val="%1."/>
      <w:lvlJc w:val="left"/>
      <w:pPr>
        <w:ind w:left="720" w:hanging="360"/>
      </w:pPr>
      <w:rPr>
        <w:rFonts w:hint="default"/>
      </w:rPr>
    </w:lvl>
    <w:lvl w:ilvl="1">
      <w:start w:val="1"/>
      <w:numFmt w:val="decimal"/>
      <w:isLgl/>
      <w:lvlText w:val="%1.%2."/>
      <w:lvlJc w:val="left"/>
      <w:pPr>
        <w:ind w:left="1713"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0C1A765A"/>
    <w:multiLevelType w:val="multilevel"/>
    <w:tmpl w:val="50F8A734"/>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B57C8F"/>
    <w:multiLevelType w:val="hybridMultilevel"/>
    <w:tmpl w:val="F39E790A"/>
    <w:lvl w:ilvl="0" w:tplc="FB381780">
      <w:start w:val="1"/>
      <w:numFmt w:val="lowerLetter"/>
      <w:lvlText w:val="%1)"/>
      <w:lvlJc w:val="left"/>
      <w:pPr>
        <w:ind w:left="1931" w:hanging="360"/>
      </w:pPr>
      <w:rPr>
        <w:rFonts w:hint="default"/>
      </w:rPr>
    </w:lvl>
    <w:lvl w:ilvl="1" w:tplc="04160019" w:tentative="1">
      <w:start w:val="1"/>
      <w:numFmt w:val="lowerLetter"/>
      <w:lvlText w:val="%2."/>
      <w:lvlJc w:val="left"/>
      <w:pPr>
        <w:ind w:left="2651" w:hanging="360"/>
      </w:pPr>
    </w:lvl>
    <w:lvl w:ilvl="2" w:tplc="0416001B" w:tentative="1">
      <w:start w:val="1"/>
      <w:numFmt w:val="lowerRoman"/>
      <w:lvlText w:val="%3."/>
      <w:lvlJc w:val="right"/>
      <w:pPr>
        <w:ind w:left="3371" w:hanging="180"/>
      </w:pPr>
    </w:lvl>
    <w:lvl w:ilvl="3" w:tplc="0416000F" w:tentative="1">
      <w:start w:val="1"/>
      <w:numFmt w:val="decimal"/>
      <w:lvlText w:val="%4."/>
      <w:lvlJc w:val="left"/>
      <w:pPr>
        <w:ind w:left="4091" w:hanging="360"/>
      </w:pPr>
    </w:lvl>
    <w:lvl w:ilvl="4" w:tplc="04160019" w:tentative="1">
      <w:start w:val="1"/>
      <w:numFmt w:val="lowerLetter"/>
      <w:lvlText w:val="%5."/>
      <w:lvlJc w:val="left"/>
      <w:pPr>
        <w:ind w:left="4811" w:hanging="360"/>
      </w:pPr>
    </w:lvl>
    <w:lvl w:ilvl="5" w:tplc="0416001B" w:tentative="1">
      <w:start w:val="1"/>
      <w:numFmt w:val="lowerRoman"/>
      <w:lvlText w:val="%6."/>
      <w:lvlJc w:val="right"/>
      <w:pPr>
        <w:ind w:left="5531" w:hanging="180"/>
      </w:pPr>
    </w:lvl>
    <w:lvl w:ilvl="6" w:tplc="0416000F" w:tentative="1">
      <w:start w:val="1"/>
      <w:numFmt w:val="decimal"/>
      <w:lvlText w:val="%7."/>
      <w:lvlJc w:val="left"/>
      <w:pPr>
        <w:ind w:left="6251" w:hanging="360"/>
      </w:pPr>
    </w:lvl>
    <w:lvl w:ilvl="7" w:tplc="04160019" w:tentative="1">
      <w:start w:val="1"/>
      <w:numFmt w:val="lowerLetter"/>
      <w:lvlText w:val="%8."/>
      <w:lvlJc w:val="left"/>
      <w:pPr>
        <w:ind w:left="6971" w:hanging="360"/>
      </w:pPr>
    </w:lvl>
    <w:lvl w:ilvl="8" w:tplc="0416001B" w:tentative="1">
      <w:start w:val="1"/>
      <w:numFmt w:val="lowerRoman"/>
      <w:lvlText w:val="%9."/>
      <w:lvlJc w:val="right"/>
      <w:pPr>
        <w:ind w:left="7691" w:hanging="180"/>
      </w:pPr>
    </w:lvl>
  </w:abstractNum>
  <w:abstractNum w:abstractNumId="6">
    <w:nsid w:val="0EAA48A1"/>
    <w:multiLevelType w:val="hybridMultilevel"/>
    <w:tmpl w:val="37C049B4"/>
    <w:lvl w:ilvl="0" w:tplc="0416000F">
      <w:start w:val="1"/>
      <w:numFmt w:val="decimal"/>
      <w:lvlText w:val="%1."/>
      <w:lvlJc w:val="left"/>
      <w:pPr>
        <w:ind w:left="1485" w:hanging="360"/>
      </w:p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7">
    <w:nsid w:val="0F130075"/>
    <w:multiLevelType w:val="multilevel"/>
    <w:tmpl w:val="C4A6B9C2"/>
    <w:lvl w:ilvl="0">
      <w:start w:val="4"/>
      <w:numFmt w:val="decimal"/>
      <w:lvlText w:val="%1"/>
      <w:lvlJc w:val="left"/>
      <w:pPr>
        <w:ind w:left="480" w:hanging="480"/>
      </w:pPr>
      <w:rPr>
        <w:rFonts w:eastAsia="Times New Roman" w:hint="default"/>
        <w:b w:val="0"/>
      </w:rPr>
    </w:lvl>
    <w:lvl w:ilvl="1">
      <w:start w:val="3"/>
      <w:numFmt w:val="decimal"/>
      <w:lvlText w:val="%1.%2"/>
      <w:lvlJc w:val="left"/>
      <w:pPr>
        <w:ind w:left="480" w:hanging="480"/>
      </w:pPr>
      <w:rPr>
        <w:rFonts w:eastAsia="Times New Roman" w:hint="default"/>
        <w:b w:val="0"/>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val="0"/>
      </w:rPr>
    </w:lvl>
    <w:lvl w:ilvl="4">
      <w:start w:val="1"/>
      <w:numFmt w:val="decimal"/>
      <w:lvlText w:val="%1.%2.%3.%4.%5"/>
      <w:lvlJc w:val="left"/>
      <w:pPr>
        <w:ind w:left="1080" w:hanging="1080"/>
      </w:pPr>
      <w:rPr>
        <w:rFonts w:eastAsia="Times New Roman" w:hint="default"/>
        <w:b w:val="0"/>
      </w:rPr>
    </w:lvl>
    <w:lvl w:ilvl="5">
      <w:start w:val="1"/>
      <w:numFmt w:val="decimal"/>
      <w:lvlText w:val="%1.%2.%3.%4.%5.%6"/>
      <w:lvlJc w:val="left"/>
      <w:pPr>
        <w:ind w:left="1080" w:hanging="1080"/>
      </w:pPr>
      <w:rPr>
        <w:rFonts w:eastAsia="Times New Roman" w:hint="default"/>
        <w:b w:val="0"/>
      </w:rPr>
    </w:lvl>
    <w:lvl w:ilvl="6">
      <w:start w:val="1"/>
      <w:numFmt w:val="decimal"/>
      <w:lvlText w:val="%1.%2.%3.%4.%5.%6.%7"/>
      <w:lvlJc w:val="left"/>
      <w:pPr>
        <w:ind w:left="1440" w:hanging="1440"/>
      </w:pPr>
      <w:rPr>
        <w:rFonts w:eastAsia="Times New Roman" w:hint="default"/>
        <w:b w:val="0"/>
      </w:rPr>
    </w:lvl>
    <w:lvl w:ilvl="7">
      <w:start w:val="1"/>
      <w:numFmt w:val="decimal"/>
      <w:lvlText w:val="%1.%2.%3.%4.%5.%6.%7.%8"/>
      <w:lvlJc w:val="left"/>
      <w:pPr>
        <w:ind w:left="1440" w:hanging="1440"/>
      </w:pPr>
      <w:rPr>
        <w:rFonts w:eastAsia="Times New Roman" w:hint="default"/>
        <w:b w:val="0"/>
      </w:rPr>
    </w:lvl>
    <w:lvl w:ilvl="8">
      <w:start w:val="1"/>
      <w:numFmt w:val="decimal"/>
      <w:lvlText w:val="%1.%2.%3.%4.%5.%6.%7.%8.%9"/>
      <w:lvlJc w:val="left"/>
      <w:pPr>
        <w:ind w:left="1800" w:hanging="1800"/>
      </w:pPr>
      <w:rPr>
        <w:rFonts w:eastAsia="Times New Roman" w:hint="default"/>
        <w:b w:val="0"/>
      </w:rPr>
    </w:lvl>
  </w:abstractNum>
  <w:abstractNum w:abstractNumId="8">
    <w:nsid w:val="10D022B3"/>
    <w:multiLevelType w:val="hybridMultilevel"/>
    <w:tmpl w:val="BDC84972"/>
    <w:lvl w:ilvl="0" w:tplc="04160011">
      <w:start w:val="1"/>
      <w:numFmt w:val="decimal"/>
      <w:lvlText w:val="%1)"/>
      <w:lvlJc w:val="left"/>
      <w:pPr>
        <w:ind w:left="1353" w:hanging="360"/>
      </w:pPr>
    </w:lvl>
    <w:lvl w:ilvl="1" w:tplc="04160019" w:tentative="1">
      <w:start w:val="1"/>
      <w:numFmt w:val="lowerLetter"/>
      <w:lvlText w:val="%2."/>
      <w:lvlJc w:val="left"/>
      <w:pPr>
        <w:ind w:left="2957" w:hanging="360"/>
      </w:pPr>
    </w:lvl>
    <w:lvl w:ilvl="2" w:tplc="0416001B" w:tentative="1">
      <w:start w:val="1"/>
      <w:numFmt w:val="lowerRoman"/>
      <w:lvlText w:val="%3."/>
      <w:lvlJc w:val="right"/>
      <w:pPr>
        <w:ind w:left="3677" w:hanging="180"/>
      </w:pPr>
    </w:lvl>
    <w:lvl w:ilvl="3" w:tplc="0416000F" w:tentative="1">
      <w:start w:val="1"/>
      <w:numFmt w:val="decimal"/>
      <w:lvlText w:val="%4."/>
      <w:lvlJc w:val="left"/>
      <w:pPr>
        <w:ind w:left="4397" w:hanging="360"/>
      </w:pPr>
    </w:lvl>
    <w:lvl w:ilvl="4" w:tplc="04160019" w:tentative="1">
      <w:start w:val="1"/>
      <w:numFmt w:val="lowerLetter"/>
      <w:lvlText w:val="%5."/>
      <w:lvlJc w:val="left"/>
      <w:pPr>
        <w:ind w:left="5117" w:hanging="360"/>
      </w:pPr>
    </w:lvl>
    <w:lvl w:ilvl="5" w:tplc="0416001B" w:tentative="1">
      <w:start w:val="1"/>
      <w:numFmt w:val="lowerRoman"/>
      <w:lvlText w:val="%6."/>
      <w:lvlJc w:val="right"/>
      <w:pPr>
        <w:ind w:left="5837" w:hanging="180"/>
      </w:pPr>
    </w:lvl>
    <w:lvl w:ilvl="6" w:tplc="0416000F" w:tentative="1">
      <w:start w:val="1"/>
      <w:numFmt w:val="decimal"/>
      <w:lvlText w:val="%7."/>
      <w:lvlJc w:val="left"/>
      <w:pPr>
        <w:ind w:left="6557" w:hanging="360"/>
      </w:pPr>
    </w:lvl>
    <w:lvl w:ilvl="7" w:tplc="04160019" w:tentative="1">
      <w:start w:val="1"/>
      <w:numFmt w:val="lowerLetter"/>
      <w:lvlText w:val="%8."/>
      <w:lvlJc w:val="left"/>
      <w:pPr>
        <w:ind w:left="7277" w:hanging="360"/>
      </w:pPr>
    </w:lvl>
    <w:lvl w:ilvl="8" w:tplc="0416001B" w:tentative="1">
      <w:start w:val="1"/>
      <w:numFmt w:val="lowerRoman"/>
      <w:lvlText w:val="%9."/>
      <w:lvlJc w:val="right"/>
      <w:pPr>
        <w:ind w:left="7997" w:hanging="180"/>
      </w:pPr>
    </w:lvl>
  </w:abstractNum>
  <w:abstractNum w:abstractNumId="9">
    <w:nsid w:val="14372AC4"/>
    <w:multiLevelType w:val="hybridMultilevel"/>
    <w:tmpl w:val="D3724FEC"/>
    <w:lvl w:ilvl="0" w:tplc="04160011">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
    <w:nsid w:val="16352DF2"/>
    <w:multiLevelType w:val="hybridMultilevel"/>
    <w:tmpl w:val="A770F71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nsid w:val="19D5298E"/>
    <w:multiLevelType w:val="hybridMultilevel"/>
    <w:tmpl w:val="B838E4F2"/>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2">
    <w:nsid w:val="1A0619AF"/>
    <w:multiLevelType w:val="hybridMultilevel"/>
    <w:tmpl w:val="F4AC202A"/>
    <w:lvl w:ilvl="0" w:tplc="04160001">
      <w:start w:val="1"/>
      <w:numFmt w:val="bullet"/>
      <w:lvlText w:val=""/>
      <w:lvlJc w:val="left"/>
      <w:pPr>
        <w:ind w:left="1212" w:hanging="360"/>
      </w:pPr>
      <w:rPr>
        <w:rFonts w:ascii="Symbol" w:hAnsi="Symbol" w:hint="default"/>
      </w:rPr>
    </w:lvl>
    <w:lvl w:ilvl="1" w:tplc="04160003" w:tentative="1">
      <w:start w:val="1"/>
      <w:numFmt w:val="bullet"/>
      <w:lvlText w:val="o"/>
      <w:lvlJc w:val="left"/>
      <w:pPr>
        <w:ind w:left="1932" w:hanging="360"/>
      </w:pPr>
      <w:rPr>
        <w:rFonts w:ascii="Courier New" w:hAnsi="Courier New" w:cs="Courier New" w:hint="default"/>
      </w:rPr>
    </w:lvl>
    <w:lvl w:ilvl="2" w:tplc="04160005" w:tentative="1">
      <w:start w:val="1"/>
      <w:numFmt w:val="bullet"/>
      <w:lvlText w:val=""/>
      <w:lvlJc w:val="left"/>
      <w:pPr>
        <w:ind w:left="2652" w:hanging="360"/>
      </w:pPr>
      <w:rPr>
        <w:rFonts w:ascii="Wingdings" w:hAnsi="Wingdings" w:hint="default"/>
      </w:rPr>
    </w:lvl>
    <w:lvl w:ilvl="3" w:tplc="04160001" w:tentative="1">
      <w:start w:val="1"/>
      <w:numFmt w:val="bullet"/>
      <w:lvlText w:val=""/>
      <w:lvlJc w:val="left"/>
      <w:pPr>
        <w:ind w:left="3372" w:hanging="360"/>
      </w:pPr>
      <w:rPr>
        <w:rFonts w:ascii="Symbol" w:hAnsi="Symbol" w:hint="default"/>
      </w:rPr>
    </w:lvl>
    <w:lvl w:ilvl="4" w:tplc="04160003" w:tentative="1">
      <w:start w:val="1"/>
      <w:numFmt w:val="bullet"/>
      <w:lvlText w:val="o"/>
      <w:lvlJc w:val="left"/>
      <w:pPr>
        <w:ind w:left="4092" w:hanging="360"/>
      </w:pPr>
      <w:rPr>
        <w:rFonts w:ascii="Courier New" w:hAnsi="Courier New" w:cs="Courier New" w:hint="default"/>
      </w:rPr>
    </w:lvl>
    <w:lvl w:ilvl="5" w:tplc="04160005" w:tentative="1">
      <w:start w:val="1"/>
      <w:numFmt w:val="bullet"/>
      <w:lvlText w:val=""/>
      <w:lvlJc w:val="left"/>
      <w:pPr>
        <w:ind w:left="4812" w:hanging="360"/>
      </w:pPr>
      <w:rPr>
        <w:rFonts w:ascii="Wingdings" w:hAnsi="Wingdings" w:hint="default"/>
      </w:rPr>
    </w:lvl>
    <w:lvl w:ilvl="6" w:tplc="04160001" w:tentative="1">
      <w:start w:val="1"/>
      <w:numFmt w:val="bullet"/>
      <w:lvlText w:val=""/>
      <w:lvlJc w:val="left"/>
      <w:pPr>
        <w:ind w:left="5532" w:hanging="360"/>
      </w:pPr>
      <w:rPr>
        <w:rFonts w:ascii="Symbol" w:hAnsi="Symbol" w:hint="default"/>
      </w:rPr>
    </w:lvl>
    <w:lvl w:ilvl="7" w:tplc="04160003" w:tentative="1">
      <w:start w:val="1"/>
      <w:numFmt w:val="bullet"/>
      <w:lvlText w:val="o"/>
      <w:lvlJc w:val="left"/>
      <w:pPr>
        <w:ind w:left="6252" w:hanging="360"/>
      </w:pPr>
      <w:rPr>
        <w:rFonts w:ascii="Courier New" w:hAnsi="Courier New" w:cs="Courier New" w:hint="default"/>
      </w:rPr>
    </w:lvl>
    <w:lvl w:ilvl="8" w:tplc="04160005" w:tentative="1">
      <w:start w:val="1"/>
      <w:numFmt w:val="bullet"/>
      <w:lvlText w:val=""/>
      <w:lvlJc w:val="left"/>
      <w:pPr>
        <w:ind w:left="6972" w:hanging="360"/>
      </w:pPr>
      <w:rPr>
        <w:rFonts w:ascii="Wingdings" w:hAnsi="Wingdings" w:hint="default"/>
      </w:rPr>
    </w:lvl>
  </w:abstractNum>
  <w:abstractNum w:abstractNumId="13">
    <w:nsid w:val="1A613E63"/>
    <w:multiLevelType w:val="multilevel"/>
    <w:tmpl w:val="9B62AFCA"/>
    <w:lvl w:ilvl="0">
      <w:start w:val="1"/>
      <w:numFmt w:val="decimal"/>
      <w:lvlText w:val="%1."/>
      <w:lvlJc w:val="left"/>
      <w:pPr>
        <w:ind w:left="720" w:hanging="360"/>
      </w:pPr>
    </w:lvl>
    <w:lvl w:ilvl="1">
      <w:start w:val="6"/>
      <w:numFmt w:val="decimal"/>
      <w:isLgl/>
      <w:lvlText w:val="%1.%2."/>
      <w:lvlJc w:val="left"/>
      <w:pPr>
        <w:ind w:left="1196" w:hanging="720"/>
      </w:pPr>
      <w:rPr>
        <w:rFonts w:hint="default"/>
      </w:rPr>
    </w:lvl>
    <w:lvl w:ilvl="2">
      <w:start w:val="1"/>
      <w:numFmt w:val="decimal"/>
      <w:isLgl/>
      <w:lvlText w:val="%1.%2.%3."/>
      <w:lvlJc w:val="left"/>
      <w:pPr>
        <w:ind w:left="1312" w:hanging="720"/>
      </w:pPr>
      <w:rPr>
        <w:rFonts w:hint="default"/>
      </w:rPr>
    </w:lvl>
    <w:lvl w:ilvl="3">
      <w:start w:val="9"/>
      <w:numFmt w:val="decimal"/>
      <w:isLgl/>
      <w:lvlText w:val="%1.%2.%3.%4."/>
      <w:lvlJc w:val="left"/>
      <w:pPr>
        <w:ind w:left="1428" w:hanging="72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14">
    <w:nsid w:val="1AD17C1C"/>
    <w:multiLevelType w:val="multilevel"/>
    <w:tmpl w:val="A73E7F5A"/>
    <w:lvl w:ilvl="0">
      <w:start w:val="1"/>
      <w:numFmt w:val="decimal"/>
      <w:lvlText w:val="%1."/>
      <w:lvlJc w:val="left"/>
      <w:pPr>
        <w:ind w:left="720" w:hanging="360"/>
      </w:pPr>
    </w:lvl>
    <w:lvl w:ilvl="1">
      <w:start w:val="6"/>
      <w:numFmt w:val="decimal"/>
      <w:isLgl/>
      <w:lvlText w:val="%1.%2."/>
      <w:lvlJc w:val="left"/>
      <w:pPr>
        <w:ind w:left="1316" w:hanging="840"/>
      </w:pPr>
      <w:rPr>
        <w:rFonts w:hint="default"/>
      </w:rPr>
    </w:lvl>
    <w:lvl w:ilvl="2">
      <w:start w:val="1"/>
      <w:numFmt w:val="decimal"/>
      <w:isLgl/>
      <w:lvlText w:val="%1.%2.%3."/>
      <w:lvlJc w:val="left"/>
      <w:pPr>
        <w:ind w:left="1432" w:hanging="840"/>
      </w:pPr>
      <w:rPr>
        <w:rFonts w:hint="default"/>
      </w:rPr>
    </w:lvl>
    <w:lvl w:ilvl="3">
      <w:start w:val="10"/>
      <w:numFmt w:val="decimal"/>
      <w:isLgl/>
      <w:lvlText w:val="%1.%2.%3.%4."/>
      <w:lvlJc w:val="left"/>
      <w:pPr>
        <w:ind w:left="1548" w:hanging="84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15">
    <w:nsid w:val="1AF43FE6"/>
    <w:multiLevelType w:val="hybridMultilevel"/>
    <w:tmpl w:val="28C8E6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B7C26FE"/>
    <w:multiLevelType w:val="hybridMultilevel"/>
    <w:tmpl w:val="54ACD2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2891E81"/>
    <w:multiLevelType w:val="hybridMultilevel"/>
    <w:tmpl w:val="094AA56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23F22D19"/>
    <w:multiLevelType w:val="hybridMultilevel"/>
    <w:tmpl w:val="872035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2A7B5D71"/>
    <w:multiLevelType w:val="hybridMultilevel"/>
    <w:tmpl w:val="FC12040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E4A7970"/>
    <w:multiLevelType w:val="multilevel"/>
    <w:tmpl w:val="024ED8C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2EC453FA"/>
    <w:multiLevelType w:val="hybridMultilevel"/>
    <w:tmpl w:val="E640BC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2F225738"/>
    <w:multiLevelType w:val="hybridMultilevel"/>
    <w:tmpl w:val="511648D6"/>
    <w:lvl w:ilvl="0" w:tplc="2BB0664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F5E5769"/>
    <w:multiLevelType w:val="hybridMultilevel"/>
    <w:tmpl w:val="54D4CC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03818B2"/>
    <w:multiLevelType w:val="hybridMultilevel"/>
    <w:tmpl w:val="3FB42CD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5">
    <w:nsid w:val="3075430D"/>
    <w:multiLevelType w:val="hybridMultilevel"/>
    <w:tmpl w:val="0F8A9D24"/>
    <w:lvl w:ilvl="0" w:tplc="04160011">
      <w:start w:val="1"/>
      <w:numFmt w:val="decimal"/>
      <w:lvlText w:val="%1)"/>
      <w:lvlJc w:val="left"/>
      <w:pPr>
        <w:ind w:left="720" w:hanging="360"/>
      </w:pPr>
    </w:lvl>
    <w:lvl w:ilvl="1" w:tplc="04160011">
      <w:start w:val="1"/>
      <w:numFmt w:val="decimal"/>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31082CBE"/>
    <w:multiLevelType w:val="multilevel"/>
    <w:tmpl w:val="7F7AEF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31387D7D"/>
    <w:multiLevelType w:val="hybridMultilevel"/>
    <w:tmpl w:val="D4AA13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start w:val="1"/>
      <w:numFmt w:val="bullet"/>
      <w:lvlText w:val=""/>
      <w:lvlJc w:val="left"/>
      <w:pPr>
        <w:ind w:left="4320" w:hanging="360"/>
      </w:pPr>
      <w:rPr>
        <w:rFonts w:ascii="Wingdings" w:hAnsi="Wingdings" w:hint="default"/>
      </w:rPr>
    </w:lvl>
    <w:lvl w:ilvl="6" w:tplc="04160001">
      <w:start w:val="1"/>
      <w:numFmt w:val="bullet"/>
      <w:lvlText w:val=""/>
      <w:lvlJc w:val="left"/>
      <w:pPr>
        <w:ind w:left="5040" w:hanging="360"/>
      </w:pPr>
      <w:rPr>
        <w:rFonts w:ascii="Symbol" w:hAnsi="Symbol" w:hint="default"/>
      </w:rPr>
    </w:lvl>
    <w:lvl w:ilvl="7" w:tplc="04160003">
      <w:start w:val="1"/>
      <w:numFmt w:val="bullet"/>
      <w:lvlText w:val="o"/>
      <w:lvlJc w:val="left"/>
      <w:pPr>
        <w:ind w:left="5760" w:hanging="360"/>
      </w:pPr>
      <w:rPr>
        <w:rFonts w:ascii="Courier New" w:hAnsi="Courier New" w:cs="Courier New" w:hint="default"/>
      </w:rPr>
    </w:lvl>
    <w:lvl w:ilvl="8" w:tplc="04160005">
      <w:start w:val="1"/>
      <w:numFmt w:val="bullet"/>
      <w:lvlText w:val=""/>
      <w:lvlJc w:val="left"/>
      <w:pPr>
        <w:ind w:left="6480" w:hanging="360"/>
      </w:pPr>
      <w:rPr>
        <w:rFonts w:ascii="Wingdings" w:hAnsi="Wingdings" w:hint="default"/>
      </w:rPr>
    </w:lvl>
  </w:abstractNum>
  <w:abstractNum w:abstractNumId="28">
    <w:nsid w:val="320E7328"/>
    <w:multiLevelType w:val="hybridMultilevel"/>
    <w:tmpl w:val="493AC044"/>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29">
    <w:nsid w:val="320F190D"/>
    <w:multiLevelType w:val="hybridMultilevel"/>
    <w:tmpl w:val="7B666318"/>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32D670FE"/>
    <w:multiLevelType w:val="multilevel"/>
    <w:tmpl w:val="44E43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334C2EFC"/>
    <w:multiLevelType w:val="multilevel"/>
    <w:tmpl w:val="9578BFF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35AF3653"/>
    <w:multiLevelType w:val="hybridMultilevel"/>
    <w:tmpl w:val="B3928742"/>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368E2A88"/>
    <w:multiLevelType w:val="hybridMultilevel"/>
    <w:tmpl w:val="D7AC8C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375450E5"/>
    <w:multiLevelType w:val="hybridMultilevel"/>
    <w:tmpl w:val="54FCDF7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99662B3"/>
    <w:multiLevelType w:val="hybridMultilevel"/>
    <w:tmpl w:val="513CCE7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3FCB0A6E"/>
    <w:multiLevelType w:val="hybridMultilevel"/>
    <w:tmpl w:val="C436022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410811EA"/>
    <w:multiLevelType w:val="multilevel"/>
    <w:tmpl w:val="C470A40E"/>
    <w:lvl w:ilvl="0">
      <w:start w:val="1"/>
      <w:numFmt w:val="decimal"/>
      <w:lvlText w:val="%1."/>
      <w:lvlJc w:val="left"/>
      <w:pPr>
        <w:ind w:left="720" w:hanging="360"/>
      </w:pPr>
    </w:lvl>
    <w:lvl w:ilvl="1">
      <w:start w:val="4"/>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38">
    <w:nsid w:val="4183784B"/>
    <w:multiLevelType w:val="hybridMultilevel"/>
    <w:tmpl w:val="576AF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9">
    <w:nsid w:val="43FF55A4"/>
    <w:multiLevelType w:val="hybridMultilevel"/>
    <w:tmpl w:val="8076C87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44472B45"/>
    <w:multiLevelType w:val="hybridMultilevel"/>
    <w:tmpl w:val="69F8D1A8"/>
    <w:lvl w:ilvl="0" w:tplc="04160011">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41">
    <w:nsid w:val="49F57B8A"/>
    <w:multiLevelType w:val="multilevel"/>
    <w:tmpl w:val="5D946ED4"/>
    <w:lvl w:ilvl="0">
      <w:start w:val="2"/>
      <w:numFmt w:val="decimal"/>
      <w:lvlText w:val="%1."/>
      <w:lvlJc w:val="left"/>
      <w:pPr>
        <w:ind w:left="360" w:hanging="360"/>
      </w:pPr>
      <w:rPr>
        <w:rFonts w:hint="default"/>
      </w:rPr>
    </w:lvl>
    <w:lvl w:ilvl="1">
      <w:start w:val="1"/>
      <w:numFmt w:val="decimal"/>
      <w:lvlText w:val="%1.%2."/>
      <w:lvlJc w:val="left"/>
      <w:pPr>
        <w:ind w:left="1778" w:hanging="36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4974" w:hanging="72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170" w:hanging="108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366" w:hanging="1440"/>
      </w:pPr>
      <w:rPr>
        <w:rFonts w:hint="default"/>
      </w:rPr>
    </w:lvl>
    <w:lvl w:ilvl="8">
      <w:start w:val="1"/>
      <w:numFmt w:val="decimal"/>
      <w:lvlText w:val="%1.%2.%3.%4.%5.%6.%7.%8.%9."/>
      <w:lvlJc w:val="left"/>
      <w:pPr>
        <w:ind w:left="13144" w:hanging="1800"/>
      </w:pPr>
      <w:rPr>
        <w:rFonts w:hint="default"/>
      </w:rPr>
    </w:lvl>
  </w:abstractNum>
  <w:abstractNum w:abstractNumId="42">
    <w:nsid w:val="53203905"/>
    <w:multiLevelType w:val="hybridMultilevel"/>
    <w:tmpl w:val="6F1296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nsid w:val="546F5ABB"/>
    <w:multiLevelType w:val="hybridMultilevel"/>
    <w:tmpl w:val="0E52A59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4">
    <w:nsid w:val="581A36A3"/>
    <w:multiLevelType w:val="multilevel"/>
    <w:tmpl w:val="B4BAF720"/>
    <w:lvl w:ilvl="0">
      <w:start w:val="2"/>
      <w:numFmt w:val="decimal"/>
      <w:lvlText w:val="%1."/>
      <w:lvlJc w:val="left"/>
      <w:pPr>
        <w:ind w:left="360" w:hanging="360"/>
      </w:pPr>
      <w:rPr>
        <w:rFonts w:hint="default"/>
      </w:rPr>
    </w:lvl>
    <w:lvl w:ilvl="1">
      <w:start w:val="1"/>
      <w:numFmt w:val="decimal"/>
      <w:lvlText w:val="%1.%2."/>
      <w:lvlJc w:val="left"/>
      <w:pPr>
        <w:ind w:left="2138" w:hanging="360"/>
      </w:pPr>
      <w:rPr>
        <w:rFonts w:hint="default"/>
      </w:rPr>
    </w:lvl>
    <w:lvl w:ilvl="2">
      <w:start w:val="1"/>
      <w:numFmt w:val="decimal"/>
      <w:lvlText w:val="%1.%2.%3."/>
      <w:lvlJc w:val="left"/>
      <w:pPr>
        <w:ind w:left="4276" w:hanging="720"/>
      </w:pPr>
      <w:rPr>
        <w:rFonts w:hint="default"/>
      </w:rPr>
    </w:lvl>
    <w:lvl w:ilvl="3">
      <w:start w:val="1"/>
      <w:numFmt w:val="decimal"/>
      <w:lvlText w:val="%1.%2.%3.%4."/>
      <w:lvlJc w:val="left"/>
      <w:pPr>
        <w:ind w:left="6054" w:hanging="720"/>
      </w:pPr>
      <w:rPr>
        <w:rFonts w:hint="default"/>
      </w:rPr>
    </w:lvl>
    <w:lvl w:ilvl="4">
      <w:start w:val="1"/>
      <w:numFmt w:val="decimal"/>
      <w:lvlText w:val="%1.%2.%3.%4.%5."/>
      <w:lvlJc w:val="left"/>
      <w:pPr>
        <w:ind w:left="8192" w:hanging="1080"/>
      </w:pPr>
      <w:rPr>
        <w:rFonts w:hint="default"/>
      </w:rPr>
    </w:lvl>
    <w:lvl w:ilvl="5">
      <w:start w:val="1"/>
      <w:numFmt w:val="decimal"/>
      <w:lvlText w:val="%1.%2.%3.%4.%5.%6."/>
      <w:lvlJc w:val="left"/>
      <w:pPr>
        <w:ind w:left="9970" w:hanging="1080"/>
      </w:pPr>
      <w:rPr>
        <w:rFonts w:hint="default"/>
      </w:rPr>
    </w:lvl>
    <w:lvl w:ilvl="6">
      <w:start w:val="1"/>
      <w:numFmt w:val="decimal"/>
      <w:lvlText w:val="%1.%2.%3.%4.%5.%6.%7."/>
      <w:lvlJc w:val="left"/>
      <w:pPr>
        <w:ind w:left="12108" w:hanging="1440"/>
      </w:pPr>
      <w:rPr>
        <w:rFonts w:hint="default"/>
      </w:rPr>
    </w:lvl>
    <w:lvl w:ilvl="7">
      <w:start w:val="1"/>
      <w:numFmt w:val="decimal"/>
      <w:lvlText w:val="%1.%2.%3.%4.%5.%6.%7.%8."/>
      <w:lvlJc w:val="left"/>
      <w:pPr>
        <w:ind w:left="13886" w:hanging="1440"/>
      </w:pPr>
      <w:rPr>
        <w:rFonts w:hint="default"/>
      </w:rPr>
    </w:lvl>
    <w:lvl w:ilvl="8">
      <w:start w:val="1"/>
      <w:numFmt w:val="decimal"/>
      <w:lvlText w:val="%1.%2.%3.%4.%5.%6.%7.%8.%9."/>
      <w:lvlJc w:val="left"/>
      <w:pPr>
        <w:ind w:left="16024" w:hanging="1800"/>
      </w:pPr>
      <w:rPr>
        <w:rFonts w:hint="default"/>
      </w:rPr>
    </w:lvl>
  </w:abstractNum>
  <w:abstractNum w:abstractNumId="45">
    <w:nsid w:val="5EBB636C"/>
    <w:multiLevelType w:val="hybridMultilevel"/>
    <w:tmpl w:val="531E37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nsid w:val="5FB85FB9"/>
    <w:multiLevelType w:val="hybridMultilevel"/>
    <w:tmpl w:val="F11A3902"/>
    <w:lvl w:ilvl="0" w:tplc="0416000F">
      <w:start w:val="1"/>
      <w:numFmt w:val="decimal"/>
      <w:lvlText w:val="%1."/>
      <w:lvlJc w:val="left"/>
      <w:pPr>
        <w:ind w:left="2130" w:hanging="360"/>
      </w:pPr>
    </w:lvl>
    <w:lvl w:ilvl="1" w:tplc="04160019" w:tentative="1">
      <w:start w:val="1"/>
      <w:numFmt w:val="lowerLetter"/>
      <w:lvlText w:val="%2."/>
      <w:lvlJc w:val="left"/>
      <w:pPr>
        <w:ind w:left="2850" w:hanging="360"/>
      </w:pPr>
    </w:lvl>
    <w:lvl w:ilvl="2" w:tplc="0416001B" w:tentative="1">
      <w:start w:val="1"/>
      <w:numFmt w:val="lowerRoman"/>
      <w:lvlText w:val="%3."/>
      <w:lvlJc w:val="right"/>
      <w:pPr>
        <w:ind w:left="3570" w:hanging="180"/>
      </w:pPr>
    </w:lvl>
    <w:lvl w:ilvl="3" w:tplc="0416000F" w:tentative="1">
      <w:start w:val="1"/>
      <w:numFmt w:val="decimal"/>
      <w:lvlText w:val="%4."/>
      <w:lvlJc w:val="left"/>
      <w:pPr>
        <w:ind w:left="4290" w:hanging="360"/>
      </w:pPr>
    </w:lvl>
    <w:lvl w:ilvl="4" w:tplc="04160019" w:tentative="1">
      <w:start w:val="1"/>
      <w:numFmt w:val="lowerLetter"/>
      <w:lvlText w:val="%5."/>
      <w:lvlJc w:val="left"/>
      <w:pPr>
        <w:ind w:left="5010" w:hanging="360"/>
      </w:pPr>
    </w:lvl>
    <w:lvl w:ilvl="5" w:tplc="0416001B" w:tentative="1">
      <w:start w:val="1"/>
      <w:numFmt w:val="lowerRoman"/>
      <w:lvlText w:val="%6."/>
      <w:lvlJc w:val="right"/>
      <w:pPr>
        <w:ind w:left="5730" w:hanging="180"/>
      </w:pPr>
    </w:lvl>
    <w:lvl w:ilvl="6" w:tplc="0416000F" w:tentative="1">
      <w:start w:val="1"/>
      <w:numFmt w:val="decimal"/>
      <w:lvlText w:val="%7."/>
      <w:lvlJc w:val="left"/>
      <w:pPr>
        <w:ind w:left="6450" w:hanging="360"/>
      </w:pPr>
    </w:lvl>
    <w:lvl w:ilvl="7" w:tplc="04160019" w:tentative="1">
      <w:start w:val="1"/>
      <w:numFmt w:val="lowerLetter"/>
      <w:lvlText w:val="%8."/>
      <w:lvlJc w:val="left"/>
      <w:pPr>
        <w:ind w:left="7170" w:hanging="360"/>
      </w:pPr>
    </w:lvl>
    <w:lvl w:ilvl="8" w:tplc="0416001B" w:tentative="1">
      <w:start w:val="1"/>
      <w:numFmt w:val="lowerRoman"/>
      <w:lvlText w:val="%9."/>
      <w:lvlJc w:val="right"/>
      <w:pPr>
        <w:ind w:left="7890" w:hanging="180"/>
      </w:pPr>
    </w:lvl>
  </w:abstractNum>
  <w:abstractNum w:abstractNumId="47">
    <w:nsid w:val="6048649B"/>
    <w:multiLevelType w:val="multilevel"/>
    <w:tmpl w:val="C464A9F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nsid w:val="650A0834"/>
    <w:multiLevelType w:val="hybridMultilevel"/>
    <w:tmpl w:val="B434D5C8"/>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49">
    <w:nsid w:val="65E37395"/>
    <w:multiLevelType w:val="hybridMultilevel"/>
    <w:tmpl w:val="CE6213C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67976644"/>
    <w:multiLevelType w:val="hybridMultilevel"/>
    <w:tmpl w:val="11F2D332"/>
    <w:lvl w:ilvl="0" w:tplc="04160011">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51">
    <w:nsid w:val="6947267C"/>
    <w:multiLevelType w:val="hybridMultilevel"/>
    <w:tmpl w:val="596C135E"/>
    <w:lvl w:ilvl="0" w:tplc="04160011">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52">
    <w:nsid w:val="6CAD6C71"/>
    <w:multiLevelType w:val="hybridMultilevel"/>
    <w:tmpl w:val="BA001204"/>
    <w:lvl w:ilvl="0" w:tplc="0FC8BCCE">
      <w:start w:val="2"/>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nsid w:val="6D8B2D82"/>
    <w:multiLevelType w:val="hybridMultilevel"/>
    <w:tmpl w:val="FDD464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DE83F43"/>
    <w:multiLevelType w:val="hybridMultilevel"/>
    <w:tmpl w:val="7E760D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6EB9759A"/>
    <w:multiLevelType w:val="hybridMultilevel"/>
    <w:tmpl w:val="5940621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Times New Roman"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Times New Roman"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Times New Roman" w:hint="default"/>
      </w:rPr>
    </w:lvl>
    <w:lvl w:ilvl="8" w:tplc="04090005">
      <w:start w:val="1"/>
      <w:numFmt w:val="bullet"/>
      <w:lvlText w:val=""/>
      <w:lvlJc w:val="left"/>
      <w:pPr>
        <w:ind w:left="6540" w:hanging="360"/>
      </w:pPr>
      <w:rPr>
        <w:rFonts w:ascii="Wingdings" w:hAnsi="Wingdings" w:hint="default"/>
      </w:rPr>
    </w:lvl>
  </w:abstractNum>
  <w:abstractNum w:abstractNumId="56">
    <w:nsid w:val="6F351748"/>
    <w:multiLevelType w:val="hybridMultilevel"/>
    <w:tmpl w:val="066E2D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704F637D"/>
    <w:multiLevelType w:val="hybridMultilevel"/>
    <w:tmpl w:val="EA207B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8">
    <w:nsid w:val="71FE7D80"/>
    <w:multiLevelType w:val="hybridMultilevel"/>
    <w:tmpl w:val="5C70CD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nsid w:val="7546598D"/>
    <w:multiLevelType w:val="multilevel"/>
    <w:tmpl w:val="EC761522"/>
    <w:lvl w:ilvl="0">
      <w:start w:val="4"/>
      <w:numFmt w:val="decimal"/>
      <w:lvlText w:val="%1."/>
      <w:lvlJc w:val="left"/>
      <w:pPr>
        <w:ind w:left="480" w:hanging="480"/>
      </w:pPr>
      <w:rPr>
        <w:rFonts w:hint="default"/>
      </w:rPr>
    </w:lvl>
    <w:lvl w:ilvl="1">
      <w:start w:val="11"/>
      <w:numFmt w:val="decimal"/>
      <w:lvlText w:val="%1.%2."/>
      <w:lvlJc w:val="left"/>
      <w:pPr>
        <w:ind w:left="480" w:hanging="480"/>
      </w:pPr>
      <w:rPr>
        <w:rFonts w:ascii="Times New Roman" w:hAnsi="Times New Roman" w:cs="Times New Roman" w:hint="default"/>
        <w:sz w:val="24"/>
        <w:szCs w:val="24"/>
      </w:rPr>
    </w:lvl>
    <w:lvl w:ilvl="2">
      <w:start w:val="1"/>
      <w:numFmt w:val="decimal"/>
      <w:lvlText w:val="%1.%2.%3."/>
      <w:lvlJc w:val="left"/>
      <w:pPr>
        <w:ind w:left="720" w:hanging="720"/>
      </w:pPr>
      <w:rPr>
        <w:rFonts w:ascii="Times New Roman" w:hAnsi="Times New Roman" w:cs="Times New Roman" w:hint="default"/>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7552216C"/>
    <w:multiLevelType w:val="hybridMultilevel"/>
    <w:tmpl w:val="C63EE202"/>
    <w:lvl w:ilvl="0" w:tplc="04160011">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61">
    <w:nsid w:val="77B36B03"/>
    <w:multiLevelType w:val="hybridMultilevel"/>
    <w:tmpl w:val="916C5C3A"/>
    <w:lvl w:ilvl="0" w:tplc="04160011">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62">
    <w:nsid w:val="7D017295"/>
    <w:multiLevelType w:val="multilevel"/>
    <w:tmpl w:val="557AB8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nsid w:val="7ED0570B"/>
    <w:multiLevelType w:val="multilevel"/>
    <w:tmpl w:val="F9A6004C"/>
    <w:lvl w:ilvl="0">
      <w:start w:val="4"/>
      <w:numFmt w:val="decimal"/>
      <w:lvlText w:val="%1"/>
      <w:lvlJc w:val="left"/>
      <w:pPr>
        <w:ind w:left="360" w:hanging="360"/>
      </w:pPr>
      <w:rPr>
        <w:rFonts w:hint="default"/>
      </w:rPr>
    </w:lvl>
    <w:lvl w:ilvl="1">
      <w:start w:val="9"/>
      <w:numFmt w:val="decimal"/>
      <w:lvlText w:val="%1.%2"/>
      <w:lvlJc w:val="left"/>
      <w:pPr>
        <w:ind w:left="836" w:hanging="360"/>
      </w:pPr>
      <w:rPr>
        <w:rFonts w:hint="default"/>
      </w:rPr>
    </w:lvl>
    <w:lvl w:ilvl="2">
      <w:start w:val="1"/>
      <w:numFmt w:val="decimal"/>
      <w:lvlText w:val="%1.%2.%3"/>
      <w:lvlJc w:val="left"/>
      <w:pPr>
        <w:ind w:left="1672" w:hanging="720"/>
      </w:pPr>
      <w:rPr>
        <w:rFonts w:hint="default"/>
      </w:rPr>
    </w:lvl>
    <w:lvl w:ilvl="3">
      <w:start w:val="1"/>
      <w:numFmt w:val="decimal"/>
      <w:lvlText w:val="%1.%2.%3.%4"/>
      <w:lvlJc w:val="left"/>
      <w:pPr>
        <w:ind w:left="2148" w:hanging="72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460" w:hanging="108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4772" w:hanging="1440"/>
      </w:pPr>
      <w:rPr>
        <w:rFonts w:hint="default"/>
      </w:rPr>
    </w:lvl>
    <w:lvl w:ilvl="8">
      <w:start w:val="1"/>
      <w:numFmt w:val="decimal"/>
      <w:lvlText w:val="%1.%2.%3.%4.%5.%6.%7.%8.%9"/>
      <w:lvlJc w:val="left"/>
      <w:pPr>
        <w:ind w:left="5608" w:hanging="1800"/>
      </w:pPr>
      <w:rPr>
        <w:rFonts w:hint="default"/>
      </w:rPr>
    </w:lvl>
  </w:abstractNum>
  <w:num w:numId="1">
    <w:abstractNumId w:val="22"/>
  </w:num>
  <w:num w:numId="2">
    <w:abstractNumId w:val="47"/>
  </w:num>
  <w:num w:numId="3">
    <w:abstractNumId w:val="31"/>
  </w:num>
  <w:num w:numId="4">
    <w:abstractNumId w:val="16"/>
  </w:num>
  <w:num w:numId="5">
    <w:abstractNumId w:val="12"/>
  </w:num>
  <w:num w:numId="6">
    <w:abstractNumId w:val="24"/>
  </w:num>
  <w:num w:numId="7">
    <w:abstractNumId w:val="3"/>
  </w:num>
  <w:num w:numId="8">
    <w:abstractNumId w:val="41"/>
  </w:num>
  <w:num w:numId="9">
    <w:abstractNumId w:val="44"/>
  </w:num>
  <w:num w:numId="10">
    <w:abstractNumId w:val="20"/>
  </w:num>
  <w:num w:numId="11">
    <w:abstractNumId w:val="2"/>
  </w:num>
  <w:num w:numId="12">
    <w:abstractNumId w:val="15"/>
  </w:num>
  <w:num w:numId="13">
    <w:abstractNumId w:val="46"/>
  </w:num>
  <w:num w:numId="14">
    <w:abstractNumId w:val="42"/>
  </w:num>
  <w:num w:numId="15">
    <w:abstractNumId w:val="48"/>
  </w:num>
  <w:num w:numId="16">
    <w:abstractNumId w:val="6"/>
  </w:num>
  <w:num w:numId="17">
    <w:abstractNumId w:val="28"/>
  </w:num>
  <w:num w:numId="18">
    <w:abstractNumId w:val="11"/>
  </w:num>
  <w:num w:numId="19">
    <w:abstractNumId w:val="57"/>
  </w:num>
  <w:num w:numId="20">
    <w:abstractNumId w:val="26"/>
  </w:num>
  <w:num w:numId="21">
    <w:abstractNumId w:val="52"/>
  </w:num>
  <w:num w:numId="22">
    <w:abstractNumId w:val="50"/>
  </w:num>
  <w:num w:numId="23">
    <w:abstractNumId w:val="32"/>
  </w:num>
  <w:num w:numId="24">
    <w:abstractNumId w:val="25"/>
  </w:num>
  <w:num w:numId="25">
    <w:abstractNumId w:val="29"/>
  </w:num>
  <w:num w:numId="26">
    <w:abstractNumId w:val="9"/>
  </w:num>
  <w:num w:numId="27">
    <w:abstractNumId w:val="8"/>
  </w:num>
  <w:num w:numId="28">
    <w:abstractNumId w:val="61"/>
  </w:num>
  <w:num w:numId="29">
    <w:abstractNumId w:val="51"/>
  </w:num>
  <w:num w:numId="30">
    <w:abstractNumId w:val="60"/>
  </w:num>
  <w:num w:numId="31">
    <w:abstractNumId w:val="40"/>
  </w:num>
  <w:num w:numId="32">
    <w:abstractNumId w:val="58"/>
  </w:num>
  <w:num w:numId="33">
    <w:abstractNumId w:val="5"/>
  </w:num>
  <w:num w:numId="34">
    <w:abstractNumId w:val="45"/>
  </w:num>
  <w:num w:numId="35">
    <w:abstractNumId w:val="37"/>
  </w:num>
  <w:num w:numId="36">
    <w:abstractNumId w:val="54"/>
  </w:num>
  <w:num w:numId="37">
    <w:abstractNumId w:val="55"/>
  </w:num>
  <w:num w:numId="38">
    <w:abstractNumId w:val="38"/>
  </w:num>
  <w:num w:numId="39">
    <w:abstractNumId w:val="30"/>
  </w:num>
  <w:num w:numId="40">
    <w:abstractNumId w:val="27"/>
  </w:num>
  <w:num w:numId="41">
    <w:abstractNumId w:val="5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8"/>
  </w:num>
  <w:num w:numId="43">
    <w:abstractNumId w:val="56"/>
  </w:num>
  <w:num w:numId="44">
    <w:abstractNumId w:val="34"/>
  </w:num>
  <w:num w:numId="45">
    <w:abstractNumId w:val="0"/>
  </w:num>
  <w:num w:numId="46">
    <w:abstractNumId w:val="19"/>
  </w:num>
  <w:num w:numId="47">
    <w:abstractNumId w:val="53"/>
  </w:num>
  <w:num w:numId="48">
    <w:abstractNumId w:val="17"/>
  </w:num>
  <w:num w:numId="49">
    <w:abstractNumId w:val="49"/>
  </w:num>
  <w:num w:numId="50">
    <w:abstractNumId w:val="35"/>
  </w:num>
  <w:num w:numId="51">
    <w:abstractNumId w:val="13"/>
  </w:num>
  <w:num w:numId="52">
    <w:abstractNumId w:val="14"/>
  </w:num>
  <w:num w:numId="53">
    <w:abstractNumId w:val="36"/>
  </w:num>
  <w:num w:numId="54">
    <w:abstractNumId w:val="33"/>
  </w:num>
  <w:num w:numId="55">
    <w:abstractNumId w:val="10"/>
  </w:num>
  <w:num w:numId="56">
    <w:abstractNumId w:val="4"/>
  </w:num>
  <w:num w:numId="57">
    <w:abstractNumId w:val="62"/>
  </w:num>
  <w:num w:numId="58">
    <w:abstractNumId w:val="1"/>
  </w:num>
  <w:num w:numId="59">
    <w:abstractNumId w:val="39"/>
  </w:num>
  <w:num w:numId="60">
    <w:abstractNumId w:val="43"/>
  </w:num>
  <w:num w:numId="61">
    <w:abstractNumId w:val="7"/>
  </w:num>
  <w:num w:numId="62">
    <w:abstractNumId w:val="23"/>
  </w:num>
  <w:num w:numId="63">
    <w:abstractNumId w:val="21"/>
  </w:num>
  <w:num w:numId="64">
    <w:abstractNumId w:val="63"/>
  </w:num>
  <w:num w:numId="65">
    <w:abstractNumId w:val="59"/>
  </w:num>
  <w:numIdMacAtCleanup w:val="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olina Trindade Marques">
    <w15:presenceInfo w15:providerId="AD" w15:userId="S-1-5-21-1275210071-1482476501-725345543-6347"/>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8D6E13"/>
    <w:rsid w:val="000013A9"/>
    <w:rsid w:val="000015CC"/>
    <w:rsid w:val="00003B10"/>
    <w:rsid w:val="00005730"/>
    <w:rsid w:val="000072D4"/>
    <w:rsid w:val="0000787F"/>
    <w:rsid w:val="00012520"/>
    <w:rsid w:val="00015073"/>
    <w:rsid w:val="00026442"/>
    <w:rsid w:val="00030356"/>
    <w:rsid w:val="00036543"/>
    <w:rsid w:val="00037113"/>
    <w:rsid w:val="00040440"/>
    <w:rsid w:val="000431B1"/>
    <w:rsid w:val="000451A5"/>
    <w:rsid w:val="00050D8D"/>
    <w:rsid w:val="00052796"/>
    <w:rsid w:val="000543EB"/>
    <w:rsid w:val="00054B4F"/>
    <w:rsid w:val="00056889"/>
    <w:rsid w:val="00067774"/>
    <w:rsid w:val="00073A58"/>
    <w:rsid w:val="000747B9"/>
    <w:rsid w:val="00080C54"/>
    <w:rsid w:val="00084B08"/>
    <w:rsid w:val="00085882"/>
    <w:rsid w:val="000873B5"/>
    <w:rsid w:val="000A6D27"/>
    <w:rsid w:val="000B2D4E"/>
    <w:rsid w:val="000D0DFF"/>
    <w:rsid w:val="000D541C"/>
    <w:rsid w:val="000D6CF5"/>
    <w:rsid w:val="000E1C69"/>
    <w:rsid w:val="000E25B1"/>
    <w:rsid w:val="000E4147"/>
    <w:rsid w:val="000F0154"/>
    <w:rsid w:val="000F1A91"/>
    <w:rsid w:val="000F443D"/>
    <w:rsid w:val="00105F66"/>
    <w:rsid w:val="00111B49"/>
    <w:rsid w:val="00112C24"/>
    <w:rsid w:val="0011613F"/>
    <w:rsid w:val="00117123"/>
    <w:rsid w:val="00117647"/>
    <w:rsid w:val="00117A5D"/>
    <w:rsid w:val="00122128"/>
    <w:rsid w:val="00131164"/>
    <w:rsid w:val="00143323"/>
    <w:rsid w:val="00143375"/>
    <w:rsid w:val="00146223"/>
    <w:rsid w:val="00147617"/>
    <w:rsid w:val="00155990"/>
    <w:rsid w:val="00156783"/>
    <w:rsid w:val="00163B4B"/>
    <w:rsid w:val="00166F0D"/>
    <w:rsid w:val="0017147C"/>
    <w:rsid w:val="0017258C"/>
    <w:rsid w:val="001765D4"/>
    <w:rsid w:val="001773A5"/>
    <w:rsid w:val="0018340A"/>
    <w:rsid w:val="0018502F"/>
    <w:rsid w:val="00187DFF"/>
    <w:rsid w:val="0019171D"/>
    <w:rsid w:val="001952CA"/>
    <w:rsid w:val="00195695"/>
    <w:rsid w:val="00196936"/>
    <w:rsid w:val="00196D45"/>
    <w:rsid w:val="001A088E"/>
    <w:rsid w:val="001A0D1D"/>
    <w:rsid w:val="001A5E19"/>
    <w:rsid w:val="001B179E"/>
    <w:rsid w:val="001B6179"/>
    <w:rsid w:val="001C3652"/>
    <w:rsid w:val="001D043C"/>
    <w:rsid w:val="001D25B6"/>
    <w:rsid w:val="001D3787"/>
    <w:rsid w:val="001E3B3F"/>
    <w:rsid w:val="001E3CF7"/>
    <w:rsid w:val="001E52A1"/>
    <w:rsid w:val="001E5B72"/>
    <w:rsid w:val="001E6675"/>
    <w:rsid w:val="001F2EDB"/>
    <w:rsid w:val="001F4C65"/>
    <w:rsid w:val="001F6E98"/>
    <w:rsid w:val="00200447"/>
    <w:rsid w:val="00204A60"/>
    <w:rsid w:val="00211738"/>
    <w:rsid w:val="002126AC"/>
    <w:rsid w:val="00212AA8"/>
    <w:rsid w:val="00223F3D"/>
    <w:rsid w:val="002254BE"/>
    <w:rsid w:val="00225CB1"/>
    <w:rsid w:val="00230370"/>
    <w:rsid w:val="0023092D"/>
    <w:rsid w:val="002312B3"/>
    <w:rsid w:val="00232216"/>
    <w:rsid w:val="00232312"/>
    <w:rsid w:val="002423E5"/>
    <w:rsid w:val="00246CFF"/>
    <w:rsid w:val="0025129B"/>
    <w:rsid w:val="0025269E"/>
    <w:rsid w:val="002537B9"/>
    <w:rsid w:val="002623A2"/>
    <w:rsid w:val="00264343"/>
    <w:rsid w:val="002667CA"/>
    <w:rsid w:val="00271008"/>
    <w:rsid w:val="002727C5"/>
    <w:rsid w:val="002778B3"/>
    <w:rsid w:val="00277A06"/>
    <w:rsid w:val="00281DFA"/>
    <w:rsid w:val="00282996"/>
    <w:rsid w:val="0028400A"/>
    <w:rsid w:val="0028696E"/>
    <w:rsid w:val="00287692"/>
    <w:rsid w:val="00290C8B"/>
    <w:rsid w:val="0029166D"/>
    <w:rsid w:val="0029454B"/>
    <w:rsid w:val="002A2B06"/>
    <w:rsid w:val="002A46FF"/>
    <w:rsid w:val="002B263E"/>
    <w:rsid w:val="002C18F2"/>
    <w:rsid w:val="002C20DB"/>
    <w:rsid w:val="002C4BF0"/>
    <w:rsid w:val="002C7007"/>
    <w:rsid w:val="002D1C0D"/>
    <w:rsid w:val="002E200D"/>
    <w:rsid w:val="002E220E"/>
    <w:rsid w:val="002E5515"/>
    <w:rsid w:val="002E64DD"/>
    <w:rsid w:val="002F3040"/>
    <w:rsid w:val="0030024D"/>
    <w:rsid w:val="003016BF"/>
    <w:rsid w:val="003018F8"/>
    <w:rsid w:val="00302D01"/>
    <w:rsid w:val="00312414"/>
    <w:rsid w:val="0032049E"/>
    <w:rsid w:val="00322F5D"/>
    <w:rsid w:val="00323467"/>
    <w:rsid w:val="003322FD"/>
    <w:rsid w:val="00332DA9"/>
    <w:rsid w:val="00336379"/>
    <w:rsid w:val="00336EA7"/>
    <w:rsid w:val="00337509"/>
    <w:rsid w:val="00340AAF"/>
    <w:rsid w:val="003449C9"/>
    <w:rsid w:val="00345AD3"/>
    <w:rsid w:val="00351E18"/>
    <w:rsid w:val="003521F9"/>
    <w:rsid w:val="00374851"/>
    <w:rsid w:val="00375F83"/>
    <w:rsid w:val="00377026"/>
    <w:rsid w:val="003776DF"/>
    <w:rsid w:val="00380478"/>
    <w:rsid w:val="003826E4"/>
    <w:rsid w:val="00384258"/>
    <w:rsid w:val="00384BCA"/>
    <w:rsid w:val="00386B0B"/>
    <w:rsid w:val="00394DA6"/>
    <w:rsid w:val="00396061"/>
    <w:rsid w:val="003A0326"/>
    <w:rsid w:val="003A3312"/>
    <w:rsid w:val="003A3AD7"/>
    <w:rsid w:val="003A6494"/>
    <w:rsid w:val="003B4127"/>
    <w:rsid w:val="003C2520"/>
    <w:rsid w:val="003C47F7"/>
    <w:rsid w:val="003C4B5C"/>
    <w:rsid w:val="003D20D2"/>
    <w:rsid w:val="003D25F6"/>
    <w:rsid w:val="003D4AC3"/>
    <w:rsid w:val="003E66F9"/>
    <w:rsid w:val="003E6A18"/>
    <w:rsid w:val="0041194F"/>
    <w:rsid w:val="00422B6D"/>
    <w:rsid w:val="00432E41"/>
    <w:rsid w:val="00440F54"/>
    <w:rsid w:val="0044444C"/>
    <w:rsid w:val="004458DC"/>
    <w:rsid w:val="00450313"/>
    <w:rsid w:val="004510F4"/>
    <w:rsid w:val="00463A06"/>
    <w:rsid w:val="00463CAC"/>
    <w:rsid w:val="0046458C"/>
    <w:rsid w:val="00464CF4"/>
    <w:rsid w:val="00472439"/>
    <w:rsid w:val="004741AE"/>
    <w:rsid w:val="00474CA7"/>
    <w:rsid w:val="00475C94"/>
    <w:rsid w:val="004816E8"/>
    <w:rsid w:val="00481C5D"/>
    <w:rsid w:val="00484ABA"/>
    <w:rsid w:val="00484B04"/>
    <w:rsid w:val="00493088"/>
    <w:rsid w:val="00495EFD"/>
    <w:rsid w:val="00496AF4"/>
    <w:rsid w:val="004A179F"/>
    <w:rsid w:val="004A5866"/>
    <w:rsid w:val="004A6661"/>
    <w:rsid w:val="004B25BF"/>
    <w:rsid w:val="004B6E70"/>
    <w:rsid w:val="004C4EFE"/>
    <w:rsid w:val="004C7243"/>
    <w:rsid w:val="004D22E7"/>
    <w:rsid w:val="004D3F9D"/>
    <w:rsid w:val="004D589B"/>
    <w:rsid w:val="004E1033"/>
    <w:rsid w:val="004E112D"/>
    <w:rsid w:val="004E12B5"/>
    <w:rsid w:val="004E1D88"/>
    <w:rsid w:val="004E79AB"/>
    <w:rsid w:val="004F022C"/>
    <w:rsid w:val="004F03DE"/>
    <w:rsid w:val="004F0524"/>
    <w:rsid w:val="004F35AF"/>
    <w:rsid w:val="004F380C"/>
    <w:rsid w:val="004F3BEA"/>
    <w:rsid w:val="004F706F"/>
    <w:rsid w:val="00500B97"/>
    <w:rsid w:val="00505109"/>
    <w:rsid w:val="00506242"/>
    <w:rsid w:val="00511038"/>
    <w:rsid w:val="0051497B"/>
    <w:rsid w:val="00514A0C"/>
    <w:rsid w:val="00526696"/>
    <w:rsid w:val="00535AAE"/>
    <w:rsid w:val="005373DD"/>
    <w:rsid w:val="005374D4"/>
    <w:rsid w:val="00537F1B"/>
    <w:rsid w:val="0054145D"/>
    <w:rsid w:val="00542717"/>
    <w:rsid w:val="00545A07"/>
    <w:rsid w:val="0055264F"/>
    <w:rsid w:val="00560C24"/>
    <w:rsid w:val="00562AA0"/>
    <w:rsid w:val="00565B41"/>
    <w:rsid w:val="00582086"/>
    <w:rsid w:val="00582934"/>
    <w:rsid w:val="005838E9"/>
    <w:rsid w:val="00584AE0"/>
    <w:rsid w:val="00587002"/>
    <w:rsid w:val="00596465"/>
    <w:rsid w:val="00597346"/>
    <w:rsid w:val="005A2259"/>
    <w:rsid w:val="005A353F"/>
    <w:rsid w:val="005A59AC"/>
    <w:rsid w:val="005A7064"/>
    <w:rsid w:val="005B15DD"/>
    <w:rsid w:val="005B38ED"/>
    <w:rsid w:val="005B75D0"/>
    <w:rsid w:val="005C0EC7"/>
    <w:rsid w:val="005C318F"/>
    <w:rsid w:val="005C36DD"/>
    <w:rsid w:val="005D0DCD"/>
    <w:rsid w:val="005D301B"/>
    <w:rsid w:val="005D65C2"/>
    <w:rsid w:val="005E0C08"/>
    <w:rsid w:val="005E1AF6"/>
    <w:rsid w:val="005E3062"/>
    <w:rsid w:val="005E5A0B"/>
    <w:rsid w:val="005F298B"/>
    <w:rsid w:val="005F3AB5"/>
    <w:rsid w:val="005F69F7"/>
    <w:rsid w:val="00600467"/>
    <w:rsid w:val="0060283F"/>
    <w:rsid w:val="006102F5"/>
    <w:rsid w:val="00613E41"/>
    <w:rsid w:val="00620B35"/>
    <w:rsid w:val="00622E6F"/>
    <w:rsid w:val="006242E7"/>
    <w:rsid w:val="006243D5"/>
    <w:rsid w:val="00625E26"/>
    <w:rsid w:val="00627938"/>
    <w:rsid w:val="0063217C"/>
    <w:rsid w:val="00632D9F"/>
    <w:rsid w:val="00633398"/>
    <w:rsid w:val="0064137F"/>
    <w:rsid w:val="006414B1"/>
    <w:rsid w:val="006418A8"/>
    <w:rsid w:val="00644751"/>
    <w:rsid w:val="00645006"/>
    <w:rsid w:val="00646740"/>
    <w:rsid w:val="0065180C"/>
    <w:rsid w:val="0065304A"/>
    <w:rsid w:val="00653F67"/>
    <w:rsid w:val="00662BBC"/>
    <w:rsid w:val="00665574"/>
    <w:rsid w:val="006716AF"/>
    <w:rsid w:val="00682D27"/>
    <w:rsid w:val="00687B56"/>
    <w:rsid w:val="006944FF"/>
    <w:rsid w:val="006A6C58"/>
    <w:rsid w:val="006A7F59"/>
    <w:rsid w:val="006B00B4"/>
    <w:rsid w:val="006B293E"/>
    <w:rsid w:val="006C1FCD"/>
    <w:rsid w:val="006C213C"/>
    <w:rsid w:val="006C2582"/>
    <w:rsid w:val="006C3E6A"/>
    <w:rsid w:val="006C40CF"/>
    <w:rsid w:val="006C4F9F"/>
    <w:rsid w:val="006C61F7"/>
    <w:rsid w:val="006C7DC6"/>
    <w:rsid w:val="006D0E0A"/>
    <w:rsid w:val="006D4A2D"/>
    <w:rsid w:val="006D53C4"/>
    <w:rsid w:val="006E16C2"/>
    <w:rsid w:val="006E5497"/>
    <w:rsid w:val="006F177A"/>
    <w:rsid w:val="006F5C2A"/>
    <w:rsid w:val="00702B62"/>
    <w:rsid w:val="00706F7F"/>
    <w:rsid w:val="007074C1"/>
    <w:rsid w:val="00710390"/>
    <w:rsid w:val="00723250"/>
    <w:rsid w:val="00734C9D"/>
    <w:rsid w:val="00741E30"/>
    <w:rsid w:val="00743D37"/>
    <w:rsid w:val="007520AC"/>
    <w:rsid w:val="007532CB"/>
    <w:rsid w:val="00753B79"/>
    <w:rsid w:val="00755ACA"/>
    <w:rsid w:val="007603B0"/>
    <w:rsid w:val="0076254F"/>
    <w:rsid w:val="00764E40"/>
    <w:rsid w:val="00766438"/>
    <w:rsid w:val="00770430"/>
    <w:rsid w:val="0077261D"/>
    <w:rsid w:val="00774129"/>
    <w:rsid w:val="00776CE0"/>
    <w:rsid w:val="00777F5D"/>
    <w:rsid w:val="00783BE5"/>
    <w:rsid w:val="00787426"/>
    <w:rsid w:val="00792923"/>
    <w:rsid w:val="00796818"/>
    <w:rsid w:val="007A1BE3"/>
    <w:rsid w:val="007A44FC"/>
    <w:rsid w:val="007A653E"/>
    <w:rsid w:val="007B0C10"/>
    <w:rsid w:val="007B5640"/>
    <w:rsid w:val="007B79FE"/>
    <w:rsid w:val="007B7C72"/>
    <w:rsid w:val="007D3CBD"/>
    <w:rsid w:val="007D4CB5"/>
    <w:rsid w:val="007D4F8E"/>
    <w:rsid w:val="007D7006"/>
    <w:rsid w:val="007D74A8"/>
    <w:rsid w:val="007E58B2"/>
    <w:rsid w:val="007F03DC"/>
    <w:rsid w:val="007F6915"/>
    <w:rsid w:val="00800E6F"/>
    <w:rsid w:val="0080273D"/>
    <w:rsid w:val="00802AFB"/>
    <w:rsid w:val="008138C7"/>
    <w:rsid w:val="00813918"/>
    <w:rsid w:val="00821622"/>
    <w:rsid w:val="00825E19"/>
    <w:rsid w:val="00827D27"/>
    <w:rsid w:val="00840CDD"/>
    <w:rsid w:val="00841F29"/>
    <w:rsid w:val="0084240C"/>
    <w:rsid w:val="008452CC"/>
    <w:rsid w:val="00854465"/>
    <w:rsid w:val="00855E14"/>
    <w:rsid w:val="00860DC3"/>
    <w:rsid w:val="0086248B"/>
    <w:rsid w:val="00864FA3"/>
    <w:rsid w:val="00866288"/>
    <w:rsid w:val="008748B3"/>
    <w:rsid w:val="00876797"/>
    <w:rsid w:val="00876F8E"/>
    <w:rsid w:val="00877C66"/>
    <w:rsid w:val="00880564"/>
    <w:rsid w:val="008830CF"/>
    <w:rsid w:val="0088457A"/>
    <w:rsid w:val="00887469"/>
    <w:rsid w:val="00890EFD"/>
    <w:rsid w:val="0089566D"/>
    <w:rsid w:val="00897CDD"/>
    <w:rsid w:val="008A2458"/>
    <w:rsid w:val="008A2775"/>
    <w:rsid w:val="008A39E4"/>
    <w:rsid w:val="008A4E0A"/>
    <w:rsid w:val="008B50F6"/>
    <w:rsid w:val="008C7557"/>
    <w:rsid w:val="008D101A"/>
    <w:rsid w:val="008D460F"/>
    <w:rsid w:val="008D6E13"/>
    <w:rsid w:val="008D710C"/>
    <w:rsid w:val="008D79E6"/>
    <w:rsid w:val="008D7C42"/>
    <w:rsid w:val="008F1A4C"/>
    <w:rsid w:val="008F2E38"/>
    <w:rsid w:val="00902D80"/>
    <w:rsid w:val="00910345"/>
    <w:rsid w:val="009123E8"/>
    <w:rsid w:val="00916556"/>
    <w:rsid w:val="00920B9F"/>
    <w:rsid w:val="00922E64"/>
    <w:rsid w:val="0092511A"/>
    <w:rsid w:val="00933036"/>
    <w:rsid w:val="00937098"/>
    <w:rsid w:val="00945597"/>
    <w:rsid w:val="00945B96"/>
    <w:rsid w:val="00951007"/>
    <w:rsid w:val="00964782"/>
    <w:rsid w:val="00966FBE"/>
    <w:rsid w:val="00973CFF"/>
    <w:rsid w:val="00981BA5"/>
    <w:rsid w:val="00984284"/>
    <w:rsid w:val="0098430D"/>
    <w:rsid w:val="00985A17"/>
    <w:rsid w:val="009A6761"/>
    <w:rsid w:val="009B073C"/>
    <w:rsid w:val="009B13E3"/>
    <w:rsid w:val="009B4C2A"/>
    <w:rsid w:val="009B5689"/>
    <w:rsid w:val="009C30D1"/>
    <w:rsid w:val="009D1EF5"/>
    <w:rsid w:val="009D328B"/>
    <w:rsid w:val="009D4A15"/>
    <w:rsid w:val="009D7AB3"/>
    <w:rsid w:val="009F5467"/>
    <w:rsid w:val="009F5DD4"/>
    <w:rsid w:val="00A15DF9"/>
    <w:rsid w:val="00A21E6D"/>
    <w:rsid w:val="00A24C98"/>
    <w:rsid w:val="00A27DA1"/>
    <w:rsid w:val="00A33D5E"/>
    <w:rsid w:val="00A3557E"/>
    <w:rsid w:val="00A35F94"/>
    <w:rsid w:val="00A45D05"/>
    <w:rsid w:val="00A45F51"/>
    <w:rsid w:val="00A5017F"/>
    <w:rsid w:val="00A6338A"/>
    <w:rsid w:val="00A654A7"/>
    <w:rsid w:val="00A70F5E"/>
    <w:rsid w:val="00A71318"/>
    <w:rsid w:val="00A730FA"/>
    <w:rsid w:val="00A74925"/>
    <w:rsid w:val="00A75681"/>
    <w:rsid w:val="00A76629"/>
    <w:rsid w:val="00A7754C"/>
    <w:rsid w:val="00A808F0"/>
    <w:rsid w:val="00A8267A"/>
    <w:rsid w:val="00A92088"/>
    <w:rsid w:val="00A92C37"/>
    <w:rsid w:val="00A932D3"/>
    <w:rsid w:val="00A97663"/>
    <w:rsid w:val="00AA2600"/>
    <w:rsid w:val="00AA5494"/>
    <w:rsid w:val="00AB0A21"/>
    <w:rsid w:val="00AB4DFF"/>
    <w:rsid w:val="00AC2D6B"/>
    <w:rsid w:val="00AC68E3"/>
    <w:rsid w:val="00AC6AEC"/>
    <w:rsid w:val="00AD20A3"/>
    <w:rsid w:val="00AD6255"/>
    <w:rsid w:val="00AE3463"/>
    <w:rsid w:val="00B002B8"/>
    <w:rsid w:val="00B012DE"/>
    <w:rsid w:val="00B027F7"/>
    <w:rsid w:val="00B0316B"/>
    <w:rsid w:val="00B03E70"/>
    <w:rsid w:val="00B21041"/>
    <w:rsid w:val="00B21853"/>
    <w:rsid w:val="00B27FB1"/>
    <w:rsid w:val="00B31D4D"/>
    <w:rsid w:val="00B40F88"/>
    <w:rsid w:val="00B46CD5"/>
    <w:rsid w:val="00B509C9"/>
    <w:rsid w:val="00B518DE"/>
    <w:rsid w:val="00B51EE2"/>
    <w:rsid w:val="00B54D29"/>
    <w:rsid w:val="00B561D9"/>
    <w:rsid w:val="00B61A20"/>
    <w:rsid w:val="00B659FD"/>
    <w:rsid w:val="00B65AFB"/>
    <w:rsid w:val="00B672CB"/>
    <w:rsid w:val="00B758C5"/>
    <w:rsid w:val="00B76710"/>
    <w:rsid w:val="00B77DAB"/>
    <w:rsid w:val="00B77EBA"/>
    <w:rsid w:val="00B81837"/>
    <w:rsid w:val="00B83C5E"/>
    <w:rsid w:val="00B84378"/>
    <w:rsid w:val="00B851FF"/>
    <w:rsid w:val="00B87857"/>
    <w:rsid w:val="00B90B55"/>
    <w:rsid w:val="00B9479B"/>
    <w:rsid w:val="00B96FB6"/>
    <w:rsid w:val="00B97C88"/>
    <w:rsid w:val="00BB2D2C"/>
    <w:rsid w:val="00BB53AF"/>
    <w:rsid w:val="00BC1486"/>
    <w:rsid w:val="00BC154C"/>
    <w:rsid w:val="00BD2511"/>
    <w:rsid w:val="00BE0968"/>
    <w:rsid w:val="00BE675D"/>
    <w:rsid w:val="00C01EDD"/>
    <w:rsid w:val="00C021E7"/>
    <w:rsid w:val="00C03E80"/>
    <w:rsid w:val="00C06473"/>
    <w:rsid w:val="00C068C6"/>
    <w:rsid w:val="00C07BE6"/>
    <w:rsid w:val="00C131CF"/>
    <w:rsid w:val="00C148AF"/>
    <w:rsid w:val="00C15E09"/>
    <w:rsid w:val="00C17C70"/>
    <w:rsid w:val="00C2041B"/>
    <w:rsid w:val="00C249CE"/>
    <w:rsid w:val="00C33FF1"/>
    <w:rsid w:val="00C35A59"/>
    <w:rsid w:val="00C4386D"/>
    <w:rsid w:val="00C43A58"/>
    <w:rsid w:val="00C51BE5"/>
    <w:rsid w:val="00C52AAC"/>
    <w:rsid w:val="00C546F8"/>
    <w:rsid w:val="00C5559A"/>
    <w:rsid w:val="00C57FE2"/>
    <w:rsid w:val="00C60743"/>
    <w:rsid w:val="00C65067"/>
    <w:rsid w:val="00C70AE8"/>
    <w:rsid w:val="00C73324"/>
    <w:rsid w:val="00C73448"/>
    <w:rsid w:val="00C76A3C"/>
    <w:rsid w:val="00C820B8"/>
    <w:rsid w:val="00C87EEB"/>
    <w:rsid w:val="00C97658"/>
    <w:rsid w:val="00CA1057"/>
    <w:rsid w:val="00CB44F9"/>
    <w:rsid w:val="00CB72D4"/>
    <w:rsid w:val="00CB7EDD"/>
    <w:rsid w:val="00CC236E"/>
    <w:rsid w:val="00CC7498"/>
    <w:rsid w:val="00CD351C"/>
    <w:rsid w:val="00CE5DE6"/>
    <w:rsid w:val="00CF10E7"/>
    <w:rsid w:val="00CF6138"/>
    <w:rsid w:val="00CF777A"/>
    <w:rsid w:val="00D025BE"/>
    <w:rsid w:val="00D02655"/>
    <w:rsid w:val="00D04570"/>
    <w:rsid w:val="00D14811"/>
    <w:rsid w:val="00D33DE2"/>
    <w:rsid w:val="00D34368"/>
    <w:rsid w:val="00D35751"/>
    <w:rsid w:val="00D4277B"/>
    <w:rsid w:val="00D42E3A"/>
    <w:rsid w:val="00D473B4"/>
    <w:rsid w:val="00D5183A"/>
    <w:rsid w:val="00D51FF8"/>
    <w:rsid w:val="00D5345A"/>
    <w:rsid w:val="00D53C08"/>
    <w:rsid w:val="00D60B27"/>
    <w:rsid w:val="00D62F01"/>
    <w:rsid w:val="00D647AC"/>
    <w:rsid w:val="00D66922"/>
    <w:rsid w:val="00D71530"/>
    <w:rsid w:val="00D7300F"/>
    <w:rsid w:val="00D73530"/>
    <w:rsid w:val="00D74336"/>
    <w:rsid w:val="00D74577"/>
    <w:rsid w:val="00D80E09"/>
    <w:rsid w:val="00D80F88"/>
    <w:rsid w:val="00D83E86"/>
    <w:rsid w:val="00D8580D"/>
    <w:rsid w:val="00D87BFA"/>
    <w:rsid w:val="00D90422"/>
    <w:rsid w:val="00DA0486"/>
    <w:rsid w:val="00DA1906"/>
    <w:rsid w:val="00DA241F"/>
    <w:rsid w:val="00DA3AFA"/>
    <w:rsid w:val="00DA629E"/>
    <w:rsid w:val="00DB0E59"/>
    <w:rsid w:val="00DB3A28"/>
    <w:rsid w:val="00DC406D"/>
    <w:rsid w:val="00DC49D7"/>
    <w:rsid w:val="00DC5AF1"/>
    <w:rsid w:val="00DC71F1"/>
    <w:rsid w:val="00DD2134"/>
    <w:rsid w:val="00DD39E9"/>
    <w:rsid w:val="00DD7B96"/>
    <w:rsid w:val="00DE695C"/>
    <w:rsid w:val="00DF4082"/>
    <w:rsid w:val="00E01A3A"/>
    <w:rsid w:val="00E01ED9"/>
    <w:rsid w:val="00E03102"/>
    <w:rsid w:val="00E166E5"/>
    <w:rsid w:val="00E16EA2"/>
    <w:rsid w:val="00E17027"/>
    <w:rsid w:val="00E224A6"/>
    <w:rsid w:val="00E2269F"/>
    <w:rsid w:val="00E22D7B"/>
    <w:rsid w:val="00E31F70"/>
    <w:rsid w:val="00E341B2"/>
    <w:rsid w:val="00E43AEB"/>
    <w:rsid w:val="00E47914"/>
    <w:rsid w:val="00E51354"/>
    <w:rsid w:val="00E51D2C"/>
    <w:rsid w:val="00E547F3"/>
    <w:rsid w:val="00E57308"/>
    <w:rsid w:val="00E670FB"/>
    <w:rsid w:val="00E76498"/>
    <w:rsid w:val="00E81CB8"/>
    <w:rsid w:val="00E82C43"/>
    <w:rsid w:val="00E83BF5"/>
    <w:rsid w:val="00E92705"/>
    <w:rsid w:val="00EB1B94"/>
    <w:rsid w:val="00EB39E5"/>
    <w:rsid w:val="00EB719A"/>
    <w:rsid w:val="00EC434D"/>
    <w:rsid w:val="00EC5CA6"/>
    <w:rsid w:val="00EC7F6F"/>
    <w:rsid w:val="00ED1621"/>
    <w:rsid w:val="00ED270A"/>
    <w:rsid w:val="00ED316C"/>
    <w:rsid w:val="00ED46B9"/>
    <w:rsid w:val="00ED6D24"/>
    <w:rsid w:val="00ED73D9"/>
    <w:rsid w:val="00EE2EAB"/>
    <w:rsid w:val="00EE40FB"/>
    <w:rsid w:val="00EE5628"/>
    <w:rsid w:val="00EE5A8C"/>
    <w:rsid w:val="00EE66E0"/>
    <w:rsid w:val="00EE735A"/>
    <w:rsid w:val="00EF0DD8"/>
    <w:rsid w:val="00EF1732"/>
    <w:rsid w:val="00EF6117"/>
    <w:rsid w:val="00EF6B7D"/>
    <w:rsid w:val="00F018BE"/>
    <w:rsid w:val="00F01905"/>
    <w:rsid w:val="00F02385"/>
    <w:rsid w:val="00F0250F"/>
    <w:rsid w:val="00F04F94"/>
    <w:rsid w:val="00F05278"/>
    <w:rsid w:val="00F0672C"/>
    <w:rsid w:val="00F111EF"/>
    <w:rsid w:val="00F12A2B"/>
    <w:rsid w:val="00F13249"/>
    <w:rsid w:val="00F167D1"/>
    <w:rsid w:val="00F214CD"/>
    <w:rsid w:val="00F353FB"/>
    <w:rsid w:val="00F356B6"/>
    <w:rsid w:val="00F4468F"/>
    <w:rsid w:val="00F44E29"/>
    <w:rsid w:val="00F45A8E"/>
    <w:rsid w:val="00F543C6"/>
    <w:rsid w:val="00F56B28"/>
    <w:rsid w:val="00F74584"/>
    <w:rsid w:val="00F75374"/>
    <w:rsid w:val="00F83883"/>
    <w:rsid w:val="00F85C51"/>
    <w:rsid w:val="00F87CDF"/>
    <w:rsid w:val="00F91ADB"/>
    <w:rsid w:val="00F92428"/>
    <w:rsid w:val="00F92E88"/>
    <w:rsid w:val="00F94E85"/>
    <w:rsid w:val="00F96AEA"/>
    <w:rsid w:val="00F9753B"/>
    <w:rsid w:val="00FA1881"/>
    <w:rsid w:val="00FA53B9"/>
    <w:rsid w:val="00FA5E29"/>
    <w:rsid w:val="00FB0F3B"/>
    <w:rsid w:val="00FB1824"/>
    <w:rsid w:val="00FB1E90"/>
    <w:rsid w:val="00FB269C"/>
    <w:rsid w:val="00FB2777"/>
    <w:rsid w:val="00FB35A3"/>
    <w:rsid w:val="00FB3746"/>
    <w:rsid w:val="00FC00CD"/>
    <w:rsid w:val="00FC1009"/>
    <w:rsid w:val="00FC2EB5"/>
    <w:rsid w:val="00FC5805"/>
    <w:rsid w:val="00FD2AB4"/>
    <w:rsid w:val="00FD3F76"/>
    <w:rsid w:val="00FD574B"/>
    <w:rsid w:val="00FF3321"/>
    <w:rsid w:val="2208B4E7"/>
    <w:rsid w:val="2AE8C579"/>
    <w:rsid w:val="48C0F086"/>
    <w:rsid w:val="522967A2"/>
    <w:rsid w:val="614B96A3"/>
    <w:rsid w:val="7E7B6713"/>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pt-BR"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6BF"/>
    <w:pPr>
      <w:spacing w:after="200" w:line="276" w:lineRule="auto"/>
    </w:pPr>
    <w:rPr>
      <w:sz w:val="22"/>
      <w:szCs w:val="22"/>
      <w:lang w:eastAsia="en-US"/>
    </w:rPr>
  </w:style>
  <w:style w:type="paragraph" w:styleId="Ttulo1">
    <w:name w:val="heading 1"/>
    <w:basedOn w:val="Normal"/>
    <w:next w:val="Normal"/>
    <w:link w:val="Ttulo1Char"/>
    <w:uiPriority w:val="9"/>
    <w:qFormat/>
    <w:rsid w:val="00ED316C"/>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
    <w:unhideWhenUsed/>
    <w:qFormat/>
    <w:rsid w:val="00223F3D"/>
    <w:pPr>
      <w:keepNext/>
      <w:keepLines/>
      <w:spacing w:before="200" w:after="0"/>
      <w:outlineLvl w:val="1"/>
    </w:pPr>
    <w:rPr>
      <w:rFonts w:ascii="Cambria" w:eastAsia="Times New Roman" w:hAnsi="Cambria"/>
      <w:b/>
      <w:bCs/>
      <w:color w:val="4F81BD"/>
      <w:sz w:val="26"/>
      <w:szCs w:val="26"/>
    </w:rPr>
  </w:style>
  <w:style w:type="paragraph" w:styleId="Ttulo3">
    <w:name w:val="heading 3"/>
    <w:basedOn w:val="Normal"/>
    <w:next w:val="Normal"/>
    <w:link w:val="Ttulo3Char"/>
    <w:uiPriority w:val="9"/>
    <w:unhideWhenUsed/>
    <w:qFormat/>
    <w:rsid w:val="00ED46B9"/>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har"/>
    <w:uiPriority w:val="9"/>
    <w:unhideWhenUsed/>
    <w:qFormat/>
    <w:rsid w:val="0006777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EE5A8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5A8C"/>
  </w:style>
  <w:style w:type="paragraph" w:styleId="Rodap">
    <w:name w:val="footer"/>
    <w:basedOn w:val="Normal"/>
    <w:link w:val="RodapChar"/>
    <w:uiPriority w:val="99"/>
    <w:unhideWhenUsed/>
    <w:rsid w:val="00EE5A8C"/>
    <w:pPr>
      <w:tabs>
        <w:tab w:val="center" w:pos="4252"/>
        <w:tab w:val="right" w:pos="8504"/>
      </w:tabs>
      <w:spacing w:after="0" w:line="240" w:lineRule="auto"/>
    </w:pPr>
  </w:style>
  <w:style w:type="character" w:customStyle="1" w:styleId="RodapChar">
    <w:name w:val="Rodapé Char"/>
    <w:basedOn w:val="Fontepargpadro"/>
    <w:link w:val="Rodap"/>
    <w:uiPriority w:val="99"/>
    <w:rsid w:val="00EE5A8C"/>
  </w:style>
  <w:style w:type="paragraph" w:styleId="SemEspaamento">
    <w:name w:val="No Spacing"/>
    <w:uiPriority w:val="1"/>
    <w:qFormat/>
    <w:rsid w:val="002A46FF"/>
    <w:rPr>
      <w:sz w:val="22"/>
      <w:szCs w:val="22"/>
      <w:lang w:eastAsia="en-US"/>
    </w:rPr>
  </w:style>
  <w:style w:type="paragraph" w:styleId="Textodenotadefim">
    <w:name w:val="endnote text"/>
    <w:basedOn w:val="Normal"/>
    <w:link w:val="TextodenotadefimChar"/>
    <w:uiPriority w:val="99"/>
    <w:semiHidden/>
    <w:unhideWhenUsed/>
    <w:rsid w:val="00ED316C"/>
    <w:pPr>
      <w:spacing w:after="0" w:line="240" w:lineRule="auto"/>
    </w:pPr>
    <w:rPr>
      <w:sz w:val="20"/>
      <w:szCs w:val="20"/>
    </w:rPr>
  </w:style>
  <w:style w:type="character" w:customStyle="1" w:styleId="TextodenotadefimChar">
    <w:name w:val="Texto de nota de fim Char"/>
    <w:link w:val="Textodenotadefim"/>
    <w:uiPriority w:val="99"/>
    <w:semiHidden/>
    <w:rsid w:val="00ED316C"/>
    <w:rPr>
      <w:sz w:val="20"/>
      <w:szCs w:val="20"/>
    </w:rPr>
  </w:style>
  <w:style w:type="character" w:styleId="Refdenotadefim">
    <w:name w:val="endnote reference"/>
    <w:uiPriority w:val="99"/>
    <w:semiHidden/>
    <w:unhideWhenUsed/>
    <w:rsid w:val="00ED316C"/>
    <w:rPr>
      <w:vertAlign w:val="superscript"/>
    </w:rPr>
  </w:style>
  <w:style w:type="character" w:customStyle="1" w:styleId="Ttulo1Char">
    <w:name w:val="Título 1 Char"/>
    <w:link w:val="Ttulo1"/>
    <w:uiPriority w:val="9"/>
    <w:rsid w:val="00ED316C"/>
    <w:rPr>
      <w:rFonts w:ascii="Cambria" w:eastAsia="Times New Roman" w:hAnsi="Cambria" w:cs="Times New Roman"/>
      <w:b/>
      <w:bCs/>
      <w:color w:val="365F91"/>
      <w:sz w:val="28"/>
      <w:szCs w:val="28"/>
    </w:rPr>
  </w:style>
  <w:style w:type="paragraph" w:styleId="ndicedeilustraes">
    <w:name w:val="table of figures"/>
    <w:basedOn w:val="Normal"/>
    <w:next w:val="Normal"/>
    <w:uiPriority w:val="99"/>
    <w:unhideWhenUsed/>
    <w:rsid w:val="00ED316C"/>
    <w:pPr>
      <w:spacing w:after="0"/>
    </w:pPr>
  </w:style>
  <w:style w:type="paragraph" w:styleId="CabealhodoSumrio">
    <w:name w:val="TOC Heading"/>
    <w:basedOn w:val="Ttulo1"/>
    <w:next w:val="Normal"/>
    <w:uiPriority w:val="39"/>
    <w:semiHidden/>
    <w:unhideWhenUsed/>
    <w:qFormat/>
    <w:rsid w:val="00ED316C"/>
    <w:pPr>
      <w:outlineLvl w:val="9"/>
    </w:pPr>
    <w:rPr>
      <w:lang w:eastAsia="pt-BR"/>
    </w:rPr>
  </w:style>
  <w:style w:type="paragraph" w:styleId="Textodebalo">
    <w:name w:val="Balloon Text"/>
    <w:basedOn w:val="Normal"/>
    <w:link w:val="TextodebaloChar"/>
    <w:uiPriority w:val="99"/>
    <w:semiHidden/>
    <w:unhideWhenUsed/>
    <w:rsid w:val="00ED316C"/>
    <w:pPr>
      <w:spacing w:after="0" w:line="240" w:lineRule="auto"/>
    </w:pPr>
    <w:rPr>
      <w:rFonts w:ascii="Tahoma" w:hAnsi="Tahoma"/>
      <w:sz w:val="16"/>
      <w:szCs w:val="16"/>
    </w:rPr>
  </w:style>
  <w:style w:type="character" w:customStyle="1" w:styleId="TextodebaloChar">
    <w:name w:val="Texto de balão Char"/>
    <w:link w:val="Textodebalo"/>
    <w:uiPriority w:val="99"/>
    <w:semiHidden/>
    <w:rsid w:val="00ED316C"/>
    <w:rPr>
      <w:rFonts w:ascii="Tahoma" w:hAnsi="Tahoma" w:cs="Tahoma"/>
      <w:sz w:val="16"/>
      <w:szCs w:val="16"/>
    </w:rPr>
  </w:style>
  <w:style w:type="paragraph" w:styleId="Textodenotaderodap">
    <w:name w:val="footnote text"/>
    <w:basedOn w:val="Normal"/>
    <w:link w:val="TextodenotaderodapChar"/>
    <w:uiPriority w:val="99"/>
    <w:semiHidden/>
    <w:unhideWhenUsed/>
    <w:rsid w:val="00EE66E0"/>
    <w:pPr>
      <w:spacing w:after="0" w:line="240" w:lineRule="auto"/>
    </w:pPr>
    <w:rPr>
      <w:sz w:val="20"/>
      <w:szCs w:val="20"/>
    </w:rPr>
  </w:style>
  <w:style w:type="character" w:customStyle="1" w:styleId="TextodenotaderodapChar">
    <w:name w:val="Texto de nota de rodapé Char"/>
    <w:link w:val="Textodenotaderodap"/>
    <w:uiPriority w:val="99"/>
    <w:semiHidden/>
    <w:rsid w:val="00EE66E0"/>
    <w:rPr>
      <w:sz w:val="20"/>
      <w:szCs w:val="20"/>
    </w:rPr>
  </w:style>
  <w:style w:type="character" w:styleId="Refdenotaderodap">
    <w:name w:val="footnote reference"/>
    <w:uiPriority w:val="99"/>
    <w:semiHidden/>
    <w:unhideWhenUsed/>
    <w:rsid w:val="00EE66E0"/>
    <w:rPr>
      <w:vertAlign w:val="superscript"/>
    </w:rPr>
  </w:style>
  <w:style w:type="character" w:customStyle="1" w:styleId="apple-converted-space">
    <w:name w:val="apple-converted-space"/>
    <w:rsid w:val="009B4C2A"/>
  </w:style>
  <w:style w:type="character" w:styleId="Hyperlink">
    <w:name w:val="Hyperlink"/>
    <w:uiPriority w:val="99"/>
    <w:unhideWhenUsed/>
    <w:rsid w:val="00384BCA"/>
    <w:rPr>
      <w:color w:val="0000FF"/>
      <w:u w:val="single"/>
    </w:rPr>
  </w:style>
  <w:style w:type="paragraph" w:styleId="PargrafodaLista">
    <w:name w:val="List Paragraph"/>
    <w:basedOn w:val="Normal"/>
    <w:uiPriority w:val="34"/>
    <w:qFormat/>
    <w:rsid w:val="00702B62"/>
    <w:pPr>
      <w:ind w:left="720"/>
      <w:contextualSpacing/>
    </w:pPr>
  </w:style>
  <w:style w:type="paragraph" w:styleId="Sumrio2">
    <w:name w:val="toc 2"/>
    <w:basedOn w:val="Normal"/>
    <w:next w:val="Normal"/>
    <w:autoRedefine/>
    <w:uiPriority w:val="39"/>
    <w:unhideWhenUsed/>
    <w:rsid w:val="00223F3D"/>
    <w:pPr>
      <w:spacing w:after="100"/>
      <w:ind w:left="220"/>
    </w:pPr>
  </w:style>
  <w:style w:type="character" w:customStyle="1" w:styleId="Ttulo2Char">
    <w:name w:val="Título 2 Char"/>
    <w:link w:val="Ttulo2"/>
    <w:uiPriority w:val="9"/>
    <w:rsid w:val="00223F3D"/>
    <w:rPr>
      <w:rFonts w:ascii="Cambria" w:eastAsia="Times New Roman" w:hAnsi="Cambria" w:cs="Times New Roman"/>
      <w:b/>
      <w:bCs/>
      <w:color w:val="4F81BD"/>
      <w:sz w:val="26"/>
      <w:szCs w:val="26"/>
    </w:rPr>
  </w:style>
  <w:style w:type="paragraph" w:styleId="Legenda">
    <w:name w:val="caption"/>
    <w:basedOn w:val="Normal"/>
    <w:next w:val="Normal"/>
    <w:uiPriority w:val="35"/>
    <w:unhideWhenUsed/>
    <w:qFormat/>
    <w:rsid w:val="00753B79"/>
    <w:pPr>
      <w:spacing w:line="240" w:lineRule="auto"/>
    </w:pPr>
    <w:rPr>
      <w:b/>
      <w:bCs/>
      <w:color w:val="4F81BD"/>
      <w:sz w:val="18"/>
      <w:szCs w:val="18"/>
    </w:rPr>
  </w:style>
  <w:style w:type="paragraph" w:styleId="Sumrio3">
    <w:name w:val="toc 3"/>
    <w:basedOn w:val="Normal"/>
    <w:next w:val="Normal"/>
    <w:autoRedefine/>
    <w:uiPriority w:val="39"/>
    <w:unhideWhenUsed/>
    <w:rsid w:val="00734C9D"/>
    <w:pPr>
      <w:tabs>
        <w:tab w:val="left" w:pos="1320"/>
        <w:tab w:val="right" w:leader="hyphen" w:pos="9061"/>
      </w:tabs>
      <w:spacing w:after="100" w:line="360" w:lineRule="auto"/>
      <w:ind w:left="440"/>
    </w:pPr>
  </w:style>
  <w:style w:type="paragraph" w:customStyle="1" w:styleId="Padro">
    <w:name w:val="Padrão"/>
    <w:rsid w:val="008F2E38"/>
    <w:pPr>
      <w:tabs>
        <w:tab w:val="left" w:pos="708"/>
      </w:tabs>
      <w:suppressAutoHyphens/>
      <w:spacing w:after="200" w:line="276" w:lineRule="auto"/>
    </w:pPr>
    <w:rPr>
      <w:rFonts w:eastAsia="Droid Sans"/>
      <w:sz w:val="22"/>
      <w:szCs w:val="22"/>
      <w:lang w:eastAsia="en-US"/>
    </w:rPr>
  </w:style>
  <w:style w:type="paragraph" w:styleId="Reviso">
    <w:name w:val="Revision"/>
    <w:hidden/>
    <w:uiPriority w:val="99"/>
    <w:semiHidden/>
    <w:rsid w:val="00B21041"/>
    <w:rPr>
      <w:sz w:val="22"/>
      <w:szCs w:val="22"/>
      <w:lang w:eastAsia="en-US"/>
    </w:rPr>
  </w:style>
  <w:style w:type="character" w:customStyle="1" w:styleId="Ttulo3Char">
    <w:name w:val="Título 3 Char"/>
    <w:link w:val="Ttulo3"/>
    <w:uiPriority w:val="9"/>
    <w:rsid w:val="00ED46B9"/>
    <w:rPr>
      <w:rFonts w:ascii="Cambria" w:eastAsia="Times New Roman" w:hAnsi="Cambria" w:cs="Times New Roman"/>
      <w:b/>
      <w:bCs/>
      <w:sz w:val="26"/>
      <w:szCs w:val="26"/>
      <w:lang w:val="pt-BR"/>
    </w:rPr>
  </w:style>
  <w:style w:type="character" w:styleId="nfase">
    <w:name w:val="Emphasis"/>
    <w:uiPriority w:val="20"/>
    <w:qFormat/>
    <w:rsid w:val="00597346"/>
    <w:rPr>
      <w:i/>
      <w:iCs/>
    </w:rPr>
  </w:style>
  <w:style w:type="paragraph" w:styleId="Bibliografia">
    <w:name w:val="Bibliography"/>
    <w:basedOn w:val="Normal"/>
    <w:next w:val="Normal"/>
    <w:uiPriority w:val="37"/>
    <w:unhideWhenUsed/>
    <w:rsid w:val="00156783"/>
  </w:style>
  <w:style w:type="paragraph" w:customStyle="1" w:styleId="Corpodotexto">
    <w:name w:val="Corpo do texto"/>
    <w:basedOn w:val="Padro"/>
    <w:rsid w:val="007B5640"/>
    <w:pPr>
      <w:widowControl w:val="0"/>
      <w:tabs>
        <w:tab w:val="clear" w:pos="708"/>
        <w:tab w:val="left" w:pos="709"/>
      </w:tabs>
      <w:spacing w:after="0" w:line="360" w:lineRule="auto"/>
      <w:ind w:firstLine="709"/>
      <w:jc w:val="both"/>
    </w:pPr>
    <w:rPr>
      <w:rFonts w:ascii="Arial" w:eastAsia="Droid Sans Fallback" w:hAnsi="Arial" w:cs="Lohit Hindi"/>
      <w:sz w:val="24"/>
      <w:szCs w:val="24"/>
      <w:lang w:eastAsia="zh-CN" w:bidi="hi-IN"/>
    </w:rPr>
  </w:style>
  <w:style w:type="paragraph" w:styleId="Recuodecorpodetexto">
    <w:name w:val="Body Text Indent"/>
    <w:basedOn w:val="Normal"/>
    <w:link w:val="RecuodecorpodetextoChar"/>
    <w:uiPriority w:val="99"/>
    <w:unhideWhenUsed/>
    <w:rsid w:val="007B5640"/>
    <w:pPr>
      <w:spacing w:after="0" w:line="360" w:lineRule="auto"/>
      <w:ind w:firstLine="709"/>
      <w:jc w:val="both"/>
      <w:outlineLvl w:val="3"/>
    </w:pPr>
    <w:rPr>
      <w:rFonts w:ascii="Arial" w:hAnsi="Arial" w:cs="Arial"/>
      <w:sz w:val="24"/>
      <w:szCs w:val="24"/>
    </w:rPr>
  </w:style>
  <w:style w:type="character" w:customStyle="1" w:styleId="RecuodecorpodetextoChar">
    <w:name w:val="Recuo de corpo de texto Char"/>
    <w:basedOn w:val="Fontepargpadro"/>
    <w:link w:val="Recuodecorpodetexto"/>
    <w:uiPriority w:val="99"/>
    <w:rsid w:val="007B5640"/>
    <w:rPr>
      <w:rFonts w:ascii="Arial" w:hAnsi="Arial" w:cs="Arial"/>
      <w:sz w:val="24"/>
      <w:szCs w:val="24"/>
      <w:lang w:eastAsia="en-US"/>
    </w:rPr>
  </w:style>
  <w:style w:type="paragraph" w:styleId="Sumrio1">
    <w:name w:val="toc 1"/>
    <w:basedOn w:val="Normal"/>
    <w:next w:val="Normal"/>
    <w:autoRedefine/>
    <w:uiPriority w:val="39"/>
    <w:unhideWhenUsed/>
    <w:rsid w:val="004F706F"/>
    <w:pPr>
      <w:tabs>
        <w:tab w:val="left" w:pos="440"/>
        <w:tab w:val="right" w:leader="dot" w:pos="9061"/>
      </w:tabs>
      <w:spacing w:after="100" w:line="360" w:lineRule="auto"/>
    </w:pPr>
    <w:rPr>
      <w:rFonts w:ascii="Times New Roman" w:eastAsia="Times New Roman" w:hAnsi="Times New Roman"/>
      <w:bCs/>
      <w:noProof/>
      <w:sz w:val="24"/>
      <w:szCs w:val="24"/>
    </w:rPr>
  </w:style>
  <w:style w:type="paragraph" w:styleId="NormalWeb">
    <w:name w:val="Normal (Web)"/>
    <w:basedOn w:val="Normal"/>
    <w:uiPriority w:val="99"/>
    <w:semiHidden/>
    <w:unhideWhenUsed/>
    <w:rsid w:val="006944FF"/>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Standard">
    <w:name w:val="Standard"/>
    <w:uiPriority w:val="99"/>
    <w:semiHidden/>
    <w:rsid w:val="006944FF"/>
    <w:pPr>
      <w:widowControl w:val="0"/>
      <w:suppressAutoHyphens/>
      <w:autoSpaceDN w:val="0"/>
    </w:pPr>
    <w:rPr>
      <w:rFonts w:ascii="Times New Roman" w:eastAsia="SimSun" w:hAnsi="Times New Roman" w:cs="Mangal"/>
      <w:kern w:val="3"/>
      <w:sz w:val="24"/>
      <w:szCs w:val="24"/>
      <w:lang w:eastAsia="zh-CN" w:bidi="hi-IN"/>
    </w:rPr>
  </w:style>
  <w:style w:type="character" w:styleId="Refdecomentrio">
    <w:name w:val="annotation reference"/>
    <w:basedOn w:val="Fontepargpadro"/>
    <w:uiPriority w:val="99"/>
    <w:semiHidden/>
    <w:unhideWhenUsed/>
    <w:rsid w:val="00542717"/>
    <w:rPr>
      <w:sz w:val="16"/>
      <w:szCs w:val="16"/>
    </w:rPr>
  </w:style>
  <w:style w:type="paragraph" w:styleId="Textodecomentrio">
    <w:name w:val="annotation text"/>
    <w:basedOn w:val="Normal"/>
    <w:link w:val="TextodecomentrioChar"/>
    <w:uiPriority w:val="99"/>
    <w:semiHidden/>
    <w:unhideWhenUsed/>
    <w:rsid w:val="0054271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42717"/>
    <w:rPr>
      <w:lang w:eastAsia="en-US"/>
    </w:rPr>
  </w:style>
  <w:style w:type="paragraph" w:styleId="Assuntodocomentrio">
    <w:name w:val="annotation subject"/>
    <w:basedOn w:val="Textodecomentrio"/>
    <w:next w:val="Textodecomentrio"/>
    <w:link w:val="AssuntodocomentrioChar"/>
    <w:uiPriority w:val="99"/>
    <w:semiHidden/>
    <w:unhideWhenUsed/>
    <w:rsid w:val="00542717"/>
    <w:rPr>
      <w:b/>
      <w:bCs/>
    </w:rPr>
  </w:style>
  <w:style w:type="character" w:customStyle="1" w:styleId="AssuntodocomentrioChar">
    <w:name w:val="Assunto do comentário Char"/>
    <w:basedOn w:val="TextodecomentrioChar"/>
    <w:link w:val="Assuntodocomentrio"/>
    <w:uiPriority w:val="99"/>
    <w:semiHidden/>
    <w:rsid w:val="00542717"/>
    <w:rPr>
      <w:b/>
      <w:bCs/>
      <w:lang w:eastAsia="en-US"/>
    </w:rPr>
  </w:style>
  <w:style w:type="character" w:customStyle="1" w:styleId="Ttulo4Char">
    <w:name w:val="Título 4 Char"/>
    <w:basedOn w:val="Fontepargpadro"/>
    <w:link w:val="Ttulo4"/>
    <w:uiPriority w:val="9"/>
    <w:rsid w:val="00067774"/>
    <w:rPr>
      <w:rFonts w:asciiTheme="majorHAnsi" w:eastAsiaTheme="majorEastAsia" w:hAnsiTheme="majorHAnsi" w:cstheme="majorBidi"/>
      <w:b/>
      <w:bCs/>
      <w:i/>
      <w:iCs/>
      <w:color w:val="5B9BD5" w:themeColor="accent1"/>
      <w:sz w:val="22"/>
      <w:szCs w:val="22"/>
      <w:lang w:eastAsia="en-US"/>
    </w:rPr>
  </w:style>
  <w:style w:type="paragraph" w:styleId="Sumrio4">
    <w:name w:val="toc 4"/>
    <w:basedOn w:val="Normal"/>
    <w:next w:val="Normal"/>
    <w:autoRedefine/>
    <w:uiPriority w:val="39"/>
    <w:unhideWhenUsed/>
    <w:rsid w:val="00734C9D"/>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6BF"/>
    <w:pPr>
      <w:spacing w:after="200" w:line="276" w:lineRule="auto"/>
    </w:pPr>
    <w:rPr>
      <w:sz w:val="22"/>
      <w:szCs w:val="22"/>
      <w:lang w:eastAsia="en-US"/>
    </w:rPr>
  </w:style>
  <w:style w:type="paragraph" w:styleId="Ttulo1">
    <w:name w:val="heading 1"/>
    <w:basedOn w:val="Normal"/>
    <w:next w:val="Normal"/>
    <w:link w:val="Ttulo1Char"/>
    <w:uiPriority w:val="9"/>
    <w:qFormat/>
    <w:rsid w:val="00ED316C"/>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
    <w:unhideWhenUsed/>
    <w:qFormat/>
    <w:rsid w:val="00223F3D"/>
    <w:pPr>
      <w:keepNext/>
      <w:keepLines/>
      <w:spacing w:before="200" w:after="0"/>
      <w:outlineLvl w:val="1"/>
    </w:pPr>
    <w:rPr>
      <w:rFonts w:ascii="Cambria" w:eastAsia="Times New Roman" w:hAnsi="Cambria"/>
      <w:b/>
      <w:bCs/>
      <w:color w:val="4F81BD"/>
      <w:sz w:val="26"/>
      <w:szCs w:val="26"/>
    </w:rPr>
  </w:style>
  <w:style w:type="paragraph" w:styleId="Ttulo3">
    <w:name w:val="heading 3"/>
    <w:basedOn w:val="Normal"/>
    <w:next w:val="Normal"/>
    <w:link w:val="Ttulo3Char"/>
    <w:uiPriority w:val="9"/>
    <w:unhideWhenUsed/>
    <w:qFormat/>
    <w:rsid w:val="00ED46B9"/>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har"/>
    <w:uiPriority w:val="9"/>
    <w:unhideWhenUsed/>
    <w:qFormat/>
    <w:rsid w:val="00067774"/>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EE5A8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E5A8C"/>
  </w:style>
  <w:style w:type="paragraph" w:styleId="Rodap">
    <w:name w:val="footer"/>
    <w:basedOn w:val="Normal"/>
    <w:link w:val="RodapChar"/>
    <w:uiPriority w:val="99"/>
    <w:unhideWhenUsed/>
    <w:rsid w:val="00EE5A8C"/>
    <w:pPr>
      <w:tabs>
        <w:tab w:val="center" w:pos="4252"/>
        <w:tab w:val="right" w:pos="8504"/>
      </w:tabs>
      <w:spacing w:after="0" w:line="240" w:lineRule="auto"/>
    </w:pPr>
  </w:style>
  <w:style w:type="character" w:customStyle="1" w:styleId="RodapChar">
    <w:name w:val="Rodapé Char"/>
    <w:basedOn w:val="Fontepargpadro"/>
    <w:link w:val="Rodap"/>
    <w:uiPriority w:val="99"/>
    <w:rsid w:val="00EE5A8C"/>
  </w:style>
  <w:style w:type="paragraph" w:styleId="SemEspaamento">
    <w:name w:val="No Spacing"/>
    <w:uiPriority w:val="1"/>
    <w:qFormat/>
    <w:rsid w:val="002A46FF"/>
    <w:rPr>
      <w:sz w:val="22"/>
      <w:szCs w:val="22"/>
      <w:lang w:eastAsia="en-US"/>
    </w:rPr>
  </w:style>
  <w:style w:type="paragraph" w:styleId="Textodenotadefim">
    <w:name w:val="endnote text"/>
    <w:basedOn w:val="Normal"/>
    <w:link w:val="TextodenotadefimChar"/>
    <w:uiPriority w:val="99"/>
    <w:semiHidden/>
    <w:unhideWhenUsed/>
    <w:rsid w:val="00ED316C"/>
    <w:pPr>
      <w:spacing w:after="0" w:line="240" w:lineRule="auto"/>
    </w:pPr>
    <w:rPr>
      <w:sz w:val="20"/>
      <w:szCs w:val="20"/>
    </w:rPr>
  </w:style>
  <w:style w:type="character" w:customStyle="1" w:styleId="TextodenotadefimChar">
    <w:name w:val="Texto de nota de fim Char"/>
    <w:link w:val="Textodenotadefim"/>
    <w:uiPriority w:val="99"/>
    <w:semiHidden/>
    <w:rsid w:val="00ED316C"/>
    <w:rPr>
      <w:sz w:val="20"/>
      <w:szCs w:val="20"/>
    </w:rPr>
  </w:style>
  <w:style w:type="character" w:styleId="Refdenotadefim">
    <w:name w:val="endnote reference"/>
    <w:uiPriority w:val="99"/>
    <w:semiHidden/>
    <w:unhideWhenUsed/>
    <w:rsid w:val="00ED316C"/>
    <w:rPr>
      <w:vertAlign w:val="superscript"/>
    </w:rPr>
  </w:style>
  <w:style w:type="character" w:customStyle="1" w:styleId="Ttulo1Char">
    <w:name w:val="Título 1 Char"/>
    <w:link w:val="Ttulo1"/>
    <w:uiPriority w:val="9"/>
    <w:rsid w:val="00ED316C"/>
    <w:rPr>
      <w:rFonts w:ascii="Cambria" w:eastAsia="Times New Roman" w:hAnsi="Cambria" w:cs="Times New Roman"/>
      <w:b/>
      <w:bCs/>
      <w:color w:val="365F91"/>
      <w:sz w:val="28"/>
      <w:szCs w:val="28"/>
    </w:rPr>
  </w:style>
  <w:style w:type="paragraph" w:styleId="ndicedeilustraes">
    <w:name w:val="table of figures"/>
    <w:basedOn w:val="Normal"/>
    <w:next w:val="Normal"/>
    <w:uiPriority w:val="99"/>
    <w:unhideWhenUsed/>
    <w:rsid w:val="00ED316C"/>
    <w:pPr>
      <w:spacing w:after="0"/>
    </w:pPr>
  </w:style>
  <w:style w:type="paragraph" w:styleId="CabealhodoSumrio">
    <w:name w:val="TOC Heading"/>
    <w:basedOn w:val="Ttulo1"/>
    <w:next w:val="Normal"/>
    <w:uiPriority w:val="39"/>
    <w:semiHidden/>
    <w:unhideWhenUsed/>
    <w:qFormat/>
    <w:rsid w:val="00ED316C"/>
    <w:pPr>
      <w:outlineLvl w:val="9"/>
    </w:pPr>
    <w:rPr>
      <w:lang w:eastAsia="pt-BR"/>
    </w:rPr>
  </w:style>
  <w:style w:type="paragraph" w:styleId="Textodebalo">
    <w:name w:val="Balloon Text"/>
    <w:basedOn w:val="Normal"/>
    <w:link w:val="TextodebaloChar"/>
    <w:uiPriority w:val="99"/>
    <w:semiHidden/>
    <w:unhideWhenUsed/>
    <w:rsid w:val="00ED316C"/>
    <w:pPr>
      <w:spacing w:after="0" w:line="240" w:lineRule="auto"/>
    </w:pPr>
    <w:rPr>
      <w:rFonts w:ascii="Tahoma" w:hAnsi="Tahoma"/>
      <w:sz w:val="16"/>
      <w:szCs w:val="16"/>
    </w:rPr>
  </w:style>
  <w:style w:type="character" w:customStyle="1" w:styleId="TextodebaloChar">
    <w:name w:val="Texto de balão Char"/>
    <w:link w:val="Textodebalo"/>
    <w:uiPriority w:val="99"/>
    <w:semiHidden/>
    <w:rsid w:val="00ED316C"/>
    <w:rPr>
      <w:rFonts w:ascii="Tahoma" w:hAnsi="Tahoma" w:cs="Tahoma"/>
      <w:sz w:val="16"/>
      <w:szCs w:val="16"/>
    </w:rPr>
  </w:style>
  <w:style w:type="paragraph" w:styleId="Textodenotaderodap">
    <w:name w:val="footnote text"/>
    <w:basedOn w:val="Normal"/>
    <w:link w:val="TextodenotaderodapChar"/>
    <w:uiPriority w:val="99"/>
    <w:semiHidden/>
    <w:unhideWhenUsed/>
    <w:rsid w:val="00EE66E0"/>
    <w:pPr>
      <w:spacing w:after="0" w:line="240" w:lineRule="auto"/>
    </w:pPr>
    <w:rPr>
      <w:sz w:val="20"/>
      <w:szCs w:val="20"/>
    </w:rPr>
  </w:style>
  <w:style w:type="character" w:customStyle="1" w:styleId="TextodenotaderodapChar">
    <w:name w:val="Texto de nota de rodapé Char"/>
    <w:link w:val="Textodenotaderodap"/>
    <w:uiPriority w:val="99"/>
    <w:semiHidden/>
    <w:rsid w:val="00EE66E0"/>
    <w:rPr>
      <w:sz w:val="20"/>
      <w:szCs w:val="20"/>
    </w:rPr>
  </w:style>
  <w:style w:type="character" w:styleId="Refdenotaderodap">
    <w:name w:val="footnote reference"/>
    <w:uiPriority w:val="99"/>
    <w:semiHidden/>
    <w:unhideWhenUsed/>
    <w:rsid w:val="00EE66E0"/>
    <w:rPr>
      <w:vertAlign w:val="superscript"/>
    </w:rPr>
  </w:style>
  <w:style w:type="character" w:customStyle="1" w:styleId="apple-converted-space">
    <w:name w:val="apple-converted-space"/>
    <w:rsid w:val="009B4C2A"/>
  </w:style>
  <w:style w:type="character" w:styleId="Hyperlink">
    <w:name w:val="Hyperlink"/>
    <w:uiPriority w:val="99"/>
    <w:unhideWhenUsed/>
    <w:rsid w:val="00384BCA"/>
    <w:rPr>
      <w:color w:val="0000FF"/>
      <w:u w:val="single"/>
    </w:rPr>
  </w:style>
  <w:style w:type="paragraph" w:styleId="PargrafodaLista">
    <w:name w:val="List Paragraph"/>
    <w:basedOn w:val="Normal"/>
    <w:uiPriority w:val="34"/>
    <w:qFormat/>
    <w:rsid w:val="00702B62"/>
    <w:pPr>
      <w:ind w:left="720"/>
      <w:contextualSpacing/>
    </w:pPr>
  </w:style>
  <w:style w:type="paragraph" w:styleId="Sumrio2">
    <w:name w:val="toc 2"/>
    <w:basedOn w:val="Normal"/>
    <w:next w:val="Normal"/>
    <w:autoRedefine/>
    <w:uiPriority w:val="39"/>
    <w:unhideWhenUsed/>
    <w:rsid w:val="00223F3D"/>
    <w:pPr>
      <w:spacing w:after="100"/>
      <w:ind w:left="220"/>
    </w:pPr>
  </w:style>
  <w:style w:type="character" w:customStyle="1" w:styleId="Ttulo2Char">
    <w:name w:val="Título 2 Char"/>
    <w:link w:val="Ttulo2"/>
    <w:uiPriority w:val="9"/>
    <w:rsid w:val="00223F3D"/>
    <w:rPr>
      <w:rFonts w:ascii="Cambria" w:eastAsia="Times New Roman" w:hAnsi="Cambria" w:cs="Times New Roman"/>
      <w:b/>
      <w:bCs/>
      <w:color w:val="4F81BD"/>
      <w:sz w:val="26"/>
      <w:szCs w:val="26"/>
    </w:rPr>
  </w:style>
  <w:style w:type="paragraph" w:styleId="Legenda">
    <w:name w:val="caption"/>
    <w:basedOn w:val="Normal"/>
    <w:next w:val="Normal"/>
    <w:uiPriority w:val="35"/>
    <w:unhideWhenUsed/>
    <w:qFormat/>
    <w:rsid w:val="00753B79"/>
    <w:pPr>
      <w:spacing w:line="240" w:lineRule="auto"/>
    </w:pPr>
    <w:rPr>
      <w:b/>
      <w:bCs/>
      <w:color w:val="4F81BD"/>
      <w:sz w:val="18"/>
      <w:szCs w:val="18"/>
    </w:rPr>
  </w:style>
  <w:style w:type="paragraph" w:styleId="Sumrio3">
    <w:name w:val="toc 3"/>
    <w:basedOn w:val="Normal"/>
    <w:next w:val="Normal"/>
    <w:autoRedefine/>
    <w:uiPriority w:val="39"/>
    <w:unhideWhenUsed/>
    <w:rsid w:val="006E16C2"/>
    <w:pPr>
      <w:spacing w:after="100"/>
      <w:ind w:left="440"/>
    </w:pPr>
  </w:style>
  <w:style w:type="paragraph" w:customStyle="1" w:styleId="Padro">
    <w:name w:val="Padrão"/>
    <w:rsid w:val="008F2E38"/>
    <w:pPr>
      <w:tabs>
        <w:tab w:val="left" w:pos="708"/>
      </w:tabs>
      <w:suppressAutoHyphens/>
      <w:spacing w:after="200" w:line="276" w:lineRule="auto"/>
    </w:pPr>
    <w:rPr>
      <w:rFonts w:eastAsia="Droid Sans"/>
      <w:sz w:val="22"/>
      <w:szCs w:val="22"/>
      <w:lang w:eastAsia="en-US"/>
    </w:rPr>
  </w:style>
  <w:style w:type="paragraph" w:styleId="Reviso">
    <w:name w:val="Revision"/>
    <w:hidden/>
    <w:uiPriority w:val="99"/>
    <w:semiHidden/>
    <w:rsid w:val="00B21041"/>
    <w:rPr>
      <w:sz w:val="22"/>
      <w:szCs w:val="22"/>
      <w:lang w:eastAsia="en-US"/>
    </w:rPr>
  </w:style>
  <w:style w:type="character" w:customStyle="1" w:styleId="Ttulo3Char">
    <w:name w:val="Título 3 Char"/>
    <w:link w:val="Ttulo3"/>
    <w:uiPriority w:val="9"/>
    <w:rsid w:val="00ED46B9"/>
    <w:rPr>
      <w:rFonts w:ascii="Cambria" w:eastAsia="Times New Roman" w:hAnsi="Cambria" w:cs="Times New Roman"/>
      <w:b/>
      <w:bCs/>
      <w:sz w:val="26"/>
      <w:szCs w:val="26"/>
      <w:lang w:val="pt-BR"/>
    </w:rPr>
  </w:style>
  <w:style w:type="character" w:styleId="nfase">
    <w:name w:val="Emphasis"/>
    <w:uiPriority w:val="20"/>
    <w:qFormat/>
    <w:rsid w:val="00597346"/>
    <w:rPr>
      <w:i/>
      <w:iCs/>
    </w:rPr>
  </w:style>
  <w:style w:type="paragraph" w:styleId="Bibliografia">
    <w:name w:val="Bibliography"/>
    <w:basedOn w:val="Normal"/>
    <w:next w:val="Normal"/>
    <w:uiPriority w:val="37"/>
    <w:unhideWhenUsed/>
    <w:rsid w:val="00156783"/>
  </w:style>
  <w:style w:type="paragraph" w:customStyle="1" w:styleId="Corpodotexto">
    <w:name w:val="Corpo do texto"/>
    <w:basedOn w:val="Padro"/>
    <w:rsid w:val="007B5640"/>
    <w:pPr>
      <w:widowControl w:val="0"/>
      <w:tabs>
        <w:tab w:val="clear" w:pos="708"/>
        <w:tab w:val="left" w:pos="709"/>
      </w:tabs>
      <w:spacing w:after="0" w:line="360" w:lineRule="auto"/>
      <w:ind w:firstLine="709"/>
      <w:jc w:val="both"/>
    </w:pPr>
    <w:rPr>
      <w:rFonts w:ascii="Arial" w:eastAsia="Droid Sans Fallback" w:hAnsi="Arial" w:cs="Lohit Hindi"/>
      <w:sz w:val="24"/>
      <w:szCs w:val="24"/>
      <w:lang w:eastAsia="zh-CN" w:bidi="hi-IN"/>
    </w:rPr>
  </w:style>
  <w:style w:type="paragraph" w:styleId="Recuodecorpodetexto">
    <w:name w:val="Body Text Indent"/>
    <w:basedOn w:val="Normal"/>
    <w:link w:val="RecuodecorpodetextoChar"/>
    <w:uiPriority w:val="99"/>
    <w:unhideWhenUsed/>
    <w:rsid w:val="007B5640"/>
    <w:pPr>
      <w:spacing w:after="0" w:line="360" w:lineRule="auto"/>
      <w:ind w:firstLine="709"/>
      <w:jc w:val="both"/>
      <w:outlineLvl w:val="3"/>
    </w:pPr>
    <w:rPr>
      <w:rFonts w:ascii="Arial" w:hAnsi="Arial" w:cs="Arial"/>
      <w:sz w:val="24"/>
      <w:szCs w:val="24"/>
    </w:rPr>
  </w:style>
  <w:style w:type="character" w:customStyle="1" w:styleId="RecuodecorpodetextoChar">
    <w:name w:val="Recuo de corpo de texto Char"/>
    <w:basedOn w:val="Fontepargpadro"/>
    <w:link w:val="Recuodecorpodetexto"/>
    <w:uiPriority w:val="99"/>
    <w:rsid w:val="007B5640"/>
    <w:rPr>
      <w:rFonts w:ascii="Arial" w:hAnsi="Arial" w:cs="Arial"/>
      <w:sz w:val="24"/>
      <w:szCs w:val="24"/>
      <w:lang w:eastAsia="en-US"/>
    </w:rPr>
  </w:style>
  <w:style w:type="paragraph" w:styleId="Sumrio1">
    <w:name w:val="toc 1"/>
    <w:basedOn w:val="Normal"/>
    <w:next w:val="Normal"/>
    <w:autoRedefine/>
    <w:uiPriority w:val="39"/>
    <w:unhideWhenUsed/>
    <w:rsid w:val="00B561D9"/>
    <w:pPr>
      <w:tabs>
        <w:tab w:val="left" w:pos="440"/>
        <w:tab w:val="right" w:leader="dot" w:pos="9061"/>
      </w:tabs>
      <w:spacing w:after="100"/>
    </w:pPr>
    <w:rPr>
      <w:rFonts w:ascii="Times New Roman" w:eastAsia="Times New Roman" w:hAnsi="Times New Roman"/>
      <w:b/>
      <w:bCs/>
      <w:noProof/>
      <w:sz w:val="24"/>
      <w:szCs w:val="24"/>
    </w:rPr>
  </w:style>
  <w:style w:type="paragraph" w:styleId="NormalWeb">
    <w:name w:val="Normal (Web)"/>
    <w:basedOn w:val="Normal"/>
    <w:uiPriority w:val="99"/>
    <w:semiHidden/>
    <w:unhideWhenUsed/>
    <w:rsid w:val="006944FF"/>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Standard">
    <w:name w:val="Standard"/>
    <w:uiPriority w:val="99"/>
    <w:semiHidden/>
    <w:rsid w:val="006944FF"/>
    <w:pPr>
      <w:widowControl w:val="0"/>
      <w:suppressAutoHyphens/>
      <w:autoSpaceDN w:val="0"/>
    </w:pPr>
    <w:rPr>
      <w:rFonts w:ascii="Times New Roman" w:eastAsia="SimSun" w:hAnsi="Times New Roman" w:cs="Mangal"/>
      <w:kern w:val="3"/>
      <w:sz w:val="24"/>
      <w:szCs w:val="24"/>
      <w:lang w:eastAsia="zh-CN" w:bidi="hi-IN"/>
    </w:rPr>
  </w:style>
  <w:style w:type="character" w:styleId="Refdecomentrio">
    <w:name w:val="annotation reference"/>
    <w:basedOn w:val="Fontepargpadro"/>
    <w:uiPriority w:val="99"/>
    <w:semiHidden/>
    <w:unhideWhenUsed/>
    <w:rsid w:val="00542717"/>
    <w:rPr>
      <w:sz w:val="16"/>
      <w:szCs w:val="16"/>
    </w:rPr>
  </w:style>
  <w:style w:type="paragraph" w:styleId="Textodecomentrio">
    <w:name w:val="annotation text"/>
    <w:basedOn w:val="Normal"/>
    <w:link w:val="TextodecomentrioChar"/>
    <w:uiPriority w:val="99"/>
    <w:semiHidden/>
    <w:unhideWhenUsed/>
    <w:rsid w:val="0054271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42717"/>
    <w:rPr>
      <w:lang w:eastAsia="en-US"/>
    </w:rPr>
  </w:style>
  <w:style w:type="paragraph" w:styleId="Assuntodocomentrio">
    <w:name w:val="annotation subject"/>
    <w:basedOn w:val="Textodecomentrio"/>
    <w:next w:val="Textodecomentrio"/>
    <w:link w:val="AssuntodocomentrioChar"/>
    <w:uiPriority w:val="99"/>
    <w:semiHidden/>
    <w:unhideWhenUsed/>
    <w:rsid w:val="00542717"/>
    <w:rPr>
      <w:b/>
      <w:bCs/>
    </w:rPr>
  </w:style>
  <w:style w:type="character" w:customStyle="1" w:styleId="AssuntodocomentrioChar">
    <w:name w:val="Assunto do comentário Char"/>
    <w:basedOn w:val="TextodecomentrioChar"/>
    <w:link w:val="Assuntodocomentrio"/>
    <w:uiPriority w:val="99"/>
    <w:semiHidden/>
    <w:rsid w:val="00542717"/>
    <w:rPr>
      <w:b/>
      <w:bCs/>
      <w:lang w:eastAsia="en-US"/>
    </w:rPr>
  </w:style>
  <w:style w:type="character" w:customStyle="1" w:styleId="Ttulo4Char">
    <w:name w:val="Título 4 Char"/>
    <w:basedOn w:val="Fontepargpadro"/>
    <w:link w:val="Ttulo4"/>
    <w:uiPriority w:val="9"/>
    <w:rsid w:val="00067774"/>
    <w:rPr>
      <w:rFonts w:asciiTheme="majorHAnsi" w:eastAsiaTheme="majorEastAsia" w:hAnsiTheme="majorHAnsi" w:cstheme="majorBidi"/>
      <w:b/>
      <w:bCs/>
      <w:i/>
      <w:iCs/>
      <w:color w:val="5B9BD5" w:themeColor="accent1"/>
      <w:sz w:val="22"/>
      <w:szCs w:val="22"/>
      <w:lang w:eastAsia="en-US"/>
    </w:rPr>
  </w:style>
</w:styles>
</file>

<file path=word/webSettings.xml><?xml version="1.0" encoding="utf-8"?>
<w:webSettings xmlns:r="http://schemas.openxmlformats.org/officeDocument/2006/relationships" xmlns:w="http://schemas.openxmlformats.org/wordprocessingml/2006/main">
  <w:divs>
    <w:div w:id="5332199">
      <w:bodyDiv w:val="1"/>
      <w:marLeft w:val="0"/>
      <w:marRight w:val="0"/>
      <w:marTop w:val="0"/>
      <w:marBottom w:val="0"/>
      <w:divBdr>
        <w:top w:val="none" w:sz="0" w:space="0" w:color="auto"/>
        <w:left w:val="none" w:sz="0" w:space="0" w:color="auto"/>
        <w:bottom w:val="none" w:sz="0" w:space="0" w:color="auto"/>
        <w:right w:val="none" w:sz="0" w:space="0" w:color="auto"/>
      </w:divBdr>
    </w:div>
    <w:div w:id="426539487">
      <w:bodyDiv w:val="1"/>
      <w:marLeft w:val="0"/>
      <w:marRight w:val="0"/>
      <w:marTop w:val="0"/>
      <w:marBottom w:val="0"/>
      <w:divBdr>
        <w:top w:val="none" w:sz="0" w:space="0" w:color="auto"/>
        <w:left w:val="none" w:sz="0" w:space="0" w:color="auto"/>
        <w:bottom w:val="none" w:sz="0" w:space="0" w:color="auto"/>
        <w:right w:val="none" w:sz="0" w:space="0" w:color="auto"/>
      </w:divBdr>
    </w:div>
    <w:div w:id="551039356">
      <w:bodyDiv w:val="1"/>
      <w:marLeft w:val="0"/>
      <w:marRight w:val="0"/>
      <w:marTop w:val="0"/>
      <w:marBottom w:val="0"/>
      <w:divBdr>
        <w:top w:val="none" w:sz="0" w:space="0" w:color="auto"/>
        <w:left w:val="none" w:sz="0" w:space="0" w:color="auto"/>
        <w:bottom w:val="none" w:sz="0" w:space="0" w:color="auto"/>
        <w:right w:val="none" w:sz="0" w:space="0" w:color="auto"/>
      </w:divBdr>
    </w:div>
    <w:div w:id="585001216">
      <w:bodyDiv w:val="1"/>
      <w:marLeft w:val="0"/>
      <w:marRight w:val="0"/>
      <w:marTop w:val="0"/>
      <w:marBottom w:val="0"/>
      <w:divBdr>
        <w:top w:val="none" w:sz="0" w:space="0" w:color="auto"/>
        <w:left w:val="none" w:sz="0" w:space="0" w:color="auto"/>
        <w:bottom w:val="none" w:sz="0" w:space="0" w:color="auto"/>
        <w:right w:val="none" w:sz="0" w:space="0" w:color="auto"/>
      </w:divBdr>
    </w:div>
    <w:div w:id="690447900">
      <w:bodyDiv w:val="1"/>
      <w:marLeft w:val="0"/>
      <w:marRight w:val="0"/>
      <w:marTop w:val="0"/>
      <w:marBottom w:val="0"/>
      <w:divBdr>
        <w:top w:val="none" w:sz="0" w:space="0" w:color="auto"/>
        <w:left w:val="none" w:sz="0" w:space="0" w:color="auto"/>
        <w:bottom w:val="none" w:sz="0" w:space="0" w:color="auto"/>
        <w:right w:val="none" w:sz="0" w:space="0" w:color="auto"/>
      </w:divBdr>
    </w:div>
    <w:div w:id="756555404">
      <w:bodyDiv w:val="1"/>
      <w:marLeft w:val="0"/>
      <w:marRight w:val="0"/>
      <w:marTop w:val="0"/>
      <w:marBottom w:val="0"/>
      <w:divBdr>
        <w:top w:val="none" w:sz="0" w:space="0" w:color="auto"/>
        <w:left w:val="none" w:sz="0" w:space="0" w:color="auto"/>
        <w:bottom w:val="none" w:sz="0" w:space="0" w:color="auto"/>
        <w:right w:val="none" w:sz="0" w:space="0" w:color="auto"/>
      </w:divBdr>
    </w:div>
    <w:div w:id="915163458">
      <w:bodyDiv w:val="1"/>
      <w:marLeft w:val="0"/>
      <w:marRight w:val="0"/>
      <w:marTop w:val="0"/>
      <w:marBottom w:val="0"/>
      <w:divBdr>
        <w:top w:val="none" w:sz="0" w:space="0" w:color="auto"/>
        <w:left w:val="none" w:sz="0" w:space="0" w:color="auto"/>
        <w:bottom w:val="none" w:sz="0" w:space="0" w:color="auto"/>
        <w:right w:val="none" w:sz="0" w:space="0" w:color="auto"/>
      </w:divBdr>
      <w:divsChild>
        <w:div w:id="1214150175">
          <w:marLeft w:val="0"/>
          <w:marRight w:val="0"/>
          <w:marTop w:val="0"/>
          <w:marBottom w:val="0"/>
          <w:divBdr>
            <w:top w:val="none" w:sz="0" w:space="0" w:color="auto"/>
            <w:left w:val="none" w:sz="0" w:space="0" w:color="auto"/>
            <w:bottom w:val="none" w:sz="0" w:space="0" w:color="auto"/>
            <w:right w:val="none" w:sz="0" w:space="0" w:color="auto"/>
          </w:divBdr>
        </w:div>
        <w:div w:id="757294257">
          <w:marLeft w:val="0"/>
          <w:marRight w:val="0"/>
          <w:marTop w:val="0"/>
          <w:marBottom w:val="0"/>
          <w:divBdr>
            <w:top w:val="none" w:sz="0" w:space="0" w:color="auto"/>
            <w:left w:val="none" w:sz="0" w:space="0" w:color="auto"/>
            <w:bottom w:val="none" w:sz="0" w:space="0" w:color="auto"/>
            <w:right w:val="none" w:sz="0" w:space="0" w:color="auto"/>
          </w:divBdr>
        </w:div>
        <w:div w:id="1946107441">
          <w:marLeft w:val="0"/>
          <w:marRight w:val="0"/>
          <w:marTop w:val="0"/>
          <w:marBottom w:val="0"/>
          <w:divBdr>
            <w:top w:val="none" w:sz="0" w:space="0" w:color="auto"/>
            <w:left w:val="none" w:sz="0" w:space="0" w:color="auto"/>
            <w:bottom w:val="none" w:sz="0" w:space="0" w:color="auto"/>
            <w:right w:val="none" w:sz="0" w:space="0" w:color="auto"/>
          </w:divBdr>
        </w:div>
        <w:div w:id="1847868342">
          <w:marLeft w:val="0"/>
          <w:marRight w:val="0"/>
          <w:marTop w:val="0"/>
          <w:marBottom w:val="0"/>
          <w:divBdr>
            <w:top w:val="none" w:sz="0" w:space="0" w:color="auto"/>
            <w:left w:val="none" w:sz="0" w:space="0" w:color="auto"/>
            <w:bottom w:val="none" w:sz="0" w:space="0" w:color="auto"/>
            <w:right w:val="none" w:sz="0" w:space="0" w:color="auto"/>
          </w:divBdr>
        </w:div>
        <w:div w:id="1127089043">
          <w:marLeft w:val="0"/>
          <w:marRight w:val="0"/>
          <w:marTop w:val="0"/>
          <w:marBottom w:val="0"/>
          <w:divBdr>
            <w:top w:val="none" w:sz="0" w:space="0" w:color="auto"/>
            <w:left w:val="none" w:sz="0" w:space="0" w:color="auto"/>
            <w:bottom w:val="none" w:sz="0" w:space="0" w:color="auto"/>
            <w:right w:val="none" w:sz="0" w:space="0" w:color="auto"/>
          </w:divBdr>
        </w:div>
        <w:div w:id="662196759">
          <w:marLeft w:val="0"/>
          <w:marRight w:val="0"/>
          <w:marTop w:val="0"/>
          <w:marBottom w:val="0"/>
          <w:divBdr>
            <w:top w:val="none" w:sz="0" w:space="0" w:color="auto"/>
            <w:left w:val="none" w:sz="0" w:space="0" w:color="auto"/>
            <w:bottom w:val="none" w:sz="0" w:space="0" w:color="auto"/>
            <w:right w:val="none" w:sz="0" w:space="0" w:color="auto"/>
          </w:divBdr>
        </w:div>
        <w:div w:id="1534227419">
          <w:marLeft w:val="0"/>
          <w:marRight w:val="0"/>
          <w:marTop w:val="0"/>
          <w:marBottom w:val="0"/>
          <w:divBdr>
            <w:top w:val="none" w:sz="0" w:space="0" w:color="auto"/>
            <w:left w:val="none" w:sz="0" w:space="0" w:color="auto"/>
            <w:bottom w:val="none" w:sz="0" w:space="0" w:color="auto"/>
            <w:right w:val="none" w:sz="0" w:space="0" w:color="auto"/>
          </w:divBdr>
        </w:div>
      </w:divsChild>
    </w:div>
    <w:div w:id="938291925">
      <w:bodyDiv w:val="1"/>
      <w:marLeft w:val="0"/>
      <w:marRight w:val="0"/>
      <w:marTop w:val="0"/>
      <w:marBottom w:val="0"/>
      <w:divBdr>
        <w:top w:val="none" w:sz="0" w:space="0" w:color="auto"/>
        <w:left w:val="none" w:sz="0" w:space="0" w:color="auto"/>
        <w:bottom w:val="none" w:sz="0" w:space="0" w:color="auto"/>
        <w:right w:val="none" w:sz="0" w:space="0" w:color="auto"/>
      </w:divBdr>
      <w:divsChild>
        <w:div w:id="68508302">
          <w:marLeft w:val="0"/>
          <w:marRight w:val="0"/>
          <w:marTop w:val="0"/>
          <w:marBottom w:val="0"/>
          <w:divBdr>
            <w:top w:val="none" w:sz="0" w:space="0" w:color="auto"/>
            <w:left w:val="none" w:sz="0" w:space="0" w:color="auto"/>
            <w:bottom w:val="none" w:sz="0" w:space="0" w:color="auto"/>
            <w:right w:val="none" w:sz="0" w:space="0" w:color="auto"/>
          </w:divBdr>
        </w:div>
        <w:div w:id="74014168">
          <w:marLeft w:val="0"/>
          <w:marRight w:val="0"/>
          <w:marTop w:val="0"/>
          <w:marBottom w:val="0"/>
          <w:divBdr>
            <w:top w:val="none" w:sz="0" w:space="0" w:color="auto"/>
            <w:left w:val="none" w:sz="0" w:space="0" w:color="auto"/>
            <w:bottom w:val="none" w:sz="0" w:space="0" w:color="auto"/>
            <w:right w:val="none" w:sz="0" w:space="0" w:color="auto"/>
          </w:divBdr>
        </w:div>
        <w:div w:id="493029935">
          <w:marLeft w:val="0"/>
          <w:marRight w:val="0"/>
          <w:marTop w:val="0"/>
          <w:marBottom w:val="0"/>
          <w:divBdr>
            <w:top w:val="none" w:sz="0" w:space="0" w:color="auto"/>
            <w:left w:val="none" w:sz="0" w:space="0" w:color="auto"/>
            <w:bottom w:val="none" w:sz="0" w:space="0" w:color="auto"/>
            <w:right w:val="none" w:sz="0" w:space="0" w:color="auto"/>
          </w:divBdr>
        </w:div>
        <w:div w:id="584655900">
          <w:marLeft w:val="0"/>
          <w:marRight w:val="0"/>
          <w:marTop w:val="0"/>
          <w:marBottom w:val="0"/>
          <w:divBdr>
            <w:top w:val="none" w:sz="0" w:space="0" w:color="auto"/>
            <w:left w:val="none" w:sz="0" w:space="0" w:color="auto"/>
            <w:bottom w:val="none" w:sz="0" w:space="0" w:color="auto"/>
            <w:right w:val="none" w:sz="0" w:space="0" w:color="auto"/>
          </w:divBdr>
        </w:div>
        <w:div w:id="661395695">
          <w:marLeft w:val="0"/>
          <w:marRight w:val="0"/>
          <w:marTop w:val="0"/>
          <w:marBottom w:val="0"/>
          <w:divBdr>
            <w:top w:val="none" w:sz="0" w:space="0" w:color="auto"/>
            <w:left w:val="none" w:sz="0" w:space="0" w:color="auto"/>
            <w:bottom w:val="none" w:sz="0" w:space="0" w:color="auto"/>
            <w:right w:val="none" w:sz="0" w:space="0" w:color="auto"/>
          </w:divBdr>
        </w:div>
        <w:div w:id="667904002">
          <w:marLeft w:val="0"/>
          <w:marRight w:val="0"/>
          <w:marTop w:val="0"/>
          <w:marBottom w:val="0"/>
          <w:divBdr>
            <w:top w:val="none" w:sz="0" w:space="0" w:color="auto"/>
            <w:left w:val="none" w:sz="0" w:space="0" w:color="auto"/>
            <w:bottom w:val="none" w:sz="0" w:space="0" w:color="auto"/>
            <w:right w:val="none" w:sz="0" w:space="0" w:color="auto"/>
          </w:divBdr>
        </w:div>
        <w:div w:id="807358403">
          <w:marLeft w:val="0"/>
          <w:marRight w:val="0"/>
          <w:marTop w:val="0"/>
          <w:marBottom w:val="0"/>
          <w:divBdr>
            <w:top w:val="none" w:sz="0" w:space="0" w:color="auto"/>
            <w:left w:val="none" w:sz="0" w:space="0" w:color="auto"/>
            <w:bottom w:val="none" w:sz="0" w:space="0" w:color="auto"/>
            <w:right w:val="none" w:sz="0" w:space="0" w:color="auto"/>
          </w:divBdr>
        </w:div>
        <w:div w:id="820926837">
          <w:marLeft w:val="0"/>
          <w:marRight w:val="0"/>
          <w:marTop w:val="0"/>
          <w:marBottom w:val="0"/>
          <w:divBdr>
            <w:top w:val="none" w:sz="0" w:space="0" w:color="auto"/>
            <w:left w:val="none" w:sz="0" w:space="0" w:color="auto"/>
            <w:bottom w:val="none" w:sz="0" w:space="0" w:color="auto"/>
            <w:right w:val="none" w:sz="0" w:space="0" w:color="auto"/>
          </w:divBdr>
        </w:div>
        <w:div w:id="922109440">
          <w:marLeft w:val="0"/>
          <w:marRight w:val="0"/>
          <w:marTop w:val="0"/>
          <w:marBottom w:val="0"/>
          <w:divBdr>
            <w:top w:val="none" w:sz="0" w:space="0" w:color="auto"/>
            <w:left w:val="none" w:sz="0" w:space="0" w:color="auto"/>
            <w:bottom w:val="none" w:sz="0" w:space="0" w:color="auto"/>
            <w:right w:val="none" w:sz="0" w:space="0" w:color="auto"/>
          </w:divBdr>
        </w:div>
        <w:div w:id="1138302949">
          <w:marLeft w:val="0"/>
          <w:marRight w:val="0"/>
          <w:marTop w:val="0"/>
          <w:marBottom w:val="0"/>
          <w:divBdr>
            <w:top w:val="none" w:sz="0" w:space="0" w:color="auto"/>
            <w:left w:val="none" w:sz="0" w:space="0" w:color="auto"/>
            <w:bottom w:val="none" w:sz="0" w:space="0" w:color="auto"/>
            <w:right w:val="none" w:sz="0" w:space="0" w:color="auto"/>
          </w:divBdr>
        </w:div>
        <w:div w:id="1216311125">
          <w:marLeft w:val="0"/>
          <w:marRight w:val="0"/>
          <w:marTop w:val="0"/>
          <w:marBottom w:val="0"/>
          <w:divBdr>
            <w:top w:val="none" w:sz="0" w:space="0" w:color="auto"/>
            <w:left w:val="none" w:sz="0" w:space="0" w:color="auto"/>
            <w:bottom w:val="none" w:sz="0" w:space="0" w:color="auto"/>
            <w:right w:val="none" w:sz="0" w:space="0" w:color="auto"/>
          </w:divBdr>
        </w:div>
        <w:div w:id="1405757282">
          <w:marLeft w:val="0"/>
          <w:marRight w:val="0"/>
          <w:marTop w:val="0"/>
          <w:marBottom w:val="0"/>
          <w:divBdr>
            <w:top w:val="none" w:sz="0" w:space="0" w:color="auto"/>
            <w:left w:val="none" w:sz="0" w:space="0" w:color="auto"/>
            <w:bottom w:val="none" w:sz="0" w:space="0" w:color="auto"/>
            <w:right w:val="none" w:sz="0" w:space="0" w:color="auto"/>
          </w:divBdr>
        </w:div>
        <w:div w:id="1606497218">
          <w:marLeft w:val="0"/>
          <w:marRight w:val="0"/>
          <w:marTop w:val="0"/>
          <w:marBottom w:val="0"/>
          <w:divBdr>
            <w:top w:val="none" w:sz="0" w:space="0" w:color="auto"/>
            <w:left w:val="none" w:sz="0" w:space="0" w:color="auto"/>
            <w:bottom w:val="none" w:sz="0" w:space="0" w:color="auto"/>
            <w:right w:val="none" w:sz="0" w:space="0" w:color="auto"/>
          </w:divBdr>
        </w:div>
        <w:div w:id="1731423397">
          <w:marLeft w:val="0"/>
          <w:marRight w:val="0"/>
          <w:marTop w:val="0"/>
          <w:marBottom w:val="0"/>
          <w:divBdr>
            <w:top w:val="none" w:sz="0" w:space="0" w:color="auto"/>
            <w:left w:val="none" w:sz="0" w:space="0" w:color="auto"/>
            <w:bottom w:val="none" w:sz="0" w:space="0" w:color="auto"/>
            <w:right w:val="none" w:sz="0" w:space="0" w:color="auto"/>
          </w:divBdr>
        </w:div>
        <w:div w:id="1798989863">
          <w:marLeft w:val="0"/>
          <w:marRight w:val="0"/>
          <w:marTop w:val="0"/>
          <w:marBottom w:val="0"/>
          <w:divBdr>
            <w:top w:val="none" w:sz="0" w:space="0" w:color="auto"/>
            <w:left w:val="none" w:sz="0" w:space="0" w:color="auto"/>
            <w:bottom w:val="none" w:sz="0" w:space="0" w:color="auto"/>
            <w:right w:val="none" w:sz="0" w:space="0" w:color="auto"/>
          </w:divBdr>
        </w:div>
        <w:div w:id="1857690668">
          <w:marLeft w:val="0"/>
          <w:marRight w:val="0"/>
          <w:marTop w:val="0"/>
          <w:marBottom w:val="0"/>
          <w:divBdr>
            <w:top w:val="none" w:sz="0" w:space="0" w:color="auto"/>
            <w:left w:val="none" w:sz="0" w:space="0" w:color="auto"/>
            <w:bottom w:val="none" w:sz="0" w:space="0" w:color="auto"/>
            <w:right w:val="none" w:sz="0" w:space="0" w:color="auto"/>
          </w:divBdr>
        </w:div>
        <w:div w:id="2096971316">
          <w:marLeft w:val="0"/>
          <w:marRight w:val="0"/>
          <w:marTop w:val="0"/>
          <w:marBottom w:val="0"/>
          <w:divBdr>
            <w:top w:val="none" w:sz="0" w:space="0" w:color="auto"/>
            <w:left w:val="none" w:sz="0" w:space="0" w:color="auto"/>
            <w:bottom w:val="none" w:sz="0" w:space="0" w:color="auto"/>
            <w:right w:val="none" w:sz="0" w:space="0" w:color="auto"/>
          </w:divBdr>
        </w:div>
      </w:divsChild>
    </w:div>
    <w:div w:id="941453018">
      <w:bodyDiv w:val="1"/>
      <w:marLeft w:val="0"/>
      <w:marRight w:val="0"/>
      <w:marTop w:val="0"/>
      <w:marBottom w:val="0"/>
      <w:divBdr>
        <w:top w:val="none" w:sz="0" w:space="0" w:color="auto"/>
        <w:left w:val="none" w:sz="0" w:space="0" w:color="auto"/>
        <w:bottom w:val="none" w:sz="0" w:space="0" w:color="auto"/>
        <w:right w:val="none" w:sz="0" w:space="0" w:color="auto"/>
      </w:divBdr>
    </w:div>
    <w:div w:id="1030185403">
      <w:bodyDiv w:val="1"/>
      <w:marLeft w:val="0"/>
      <w:marRight w:val="0"/>
      <w:marTop w:val="0"/>
      <w:marBottom w:val="0"/>
      <w:divBdr>
        <w:top w:val="none" w:sz="0" w:space="0" w:color="auto"/>
        <w:left w:val="none" w:sz="0" w:space="0" w:color="auto"/>
        <w:bottom w:val="none" w:sz="0" w:space="0" w:color="auto"/>
        <w:right w:val="none" w:sz="0" w:space="0" w:color="auto"/>
      </w:divBdr>
    </w:div>
    <w:div w:id="1216314913">
      <w:bodyDiv w:val="1"/>
      <w:marLeft w:val="0"/>
      <w:marRight w:val="0"/>
      <w:marTop w:val="0"/>
      <w:marBottom w:val="0"/>
      <w:divBdr>
        <w:top w:val="none" w:sz="0" w:space="0" w:color="auto"/>
        <w:left w:val="none" w:sz="0" w:space="0" w:color="auto"/>
        <w:bottom w:val="none" w:sz="0" w:space="0" w:color="auto"/>
        <w:right w:val="none" w:sz="0" w:space="0" w:color="auto"/>
      </w:divBdr>
    </w:div>
    <w:div w:id="1222134985">
      <w:bodyDiv w:val="1"/>
      <w:marLeft w:val="0"/>
      <w:marRight w:val="0"/>
      <w:marTop w:val="0"/>
      <w:marBottom w:val="0"/>
      <w:divBdr>
        <w:top w:val="none" w:sz="0" w:space="0" w:color="auto"/>
        <w:left w:val="none" w:sz="0" w:space="0" w:color="auto"/>
        <w:bottom w:val="none" w:sz="0" w:space="0" w:color="auto"/>
        <w:right w:val="none" w:sz="0" w:space="0" w:color="auto"/>
      </w:divBdr>
    </w:div>
    <w:div w:id="1282303645">
      <w:bodyDiv w:val="1"/>
      <w:marLeft w:val="0"/>
      <w:marRight w:val="0"/>
      <w:marTop w:val="0"/>
      <w:marBottom w:val="0"/>
      <w:divBdr>
        <w:top w:val="none" w:sz="0" w:space="0" w:color="auto"/>
        <w:left w:val="none" w:sz="0" w:space="0" w:color="auto"/>
        <w:bottom w:val="none" w:sz="0" w:space="0" w:color="auto"/>
        <w:right w:val="none" w:sz="0" w:space="0" w:color="auto"/>
      </w:divBdr>
    </w:div>
    <w:div w:id="1316180149">
      <w:bodyDiv w:val="1"/>
      <w:marLeft w:val="0"/>
      <w:marRight w:val="0"/>
      <w:marTop w:val="0"/>
      <w:marBottom w:val="0"/>
      <w:divBdr>
        <w:top w:val="none" w:sz="0" w:space="0" w:color="auto"/>
        <w:left w:val="none" w:sz="0" w:space="0" w:color="auto"/>
        <w:bottom w:val="none" w:sz="0" w:space="0" w:color="auto"/>
        <w:right w:val="none" w:sz="0" w:space="0" w:color="auto"/>
      </w:divBdr>
    </w:div>
    <w:div w:id="1333877598">
      <w:bodyDiv w:val="1"/>
      <w:marLeft w:val="0"/>
      <w:marRight w:val="0"/>
      <w:marTop w:val="0"/>
      <w:marBottom w:val="0"/>
      <w:divBdr>
        <w:top w:val="none" w:sz="0" w:space="0" w:color="auto"/>
        <w:left w:val="none" w:sz="0" w:space="0" w:color="auto"/>
        <w:bottom w:val="none" w:sz="0" w:space="0" w:color="auto"/>
        <w:right w:val="none" w:sz="0" w:space="0" w:color="auto"/>
      </w:divBdr>
    </w:div>
    <w:div w:id="1343241098">
      <w:bodyDiv w:val="1"/>
      <w:marLeft w:val="0"/>
      <w:marRight w:val="0"/>
      <w:marTop w:val="0"/>
      <w:marBottom w:val="0"/>
      <w:divBdr>
        <w:top w:val="none" w:sz="0" w:space="0" w:color="auto"/>
        <w:left w:val="none" w:sz="0" w:space="0" w:color="auto"/>
        <w:bottom w:val="none" w:sz="0" w:space="0" w:color="auto"/>
        <w:right w:val="none" w:sz="0" w:space="0" w:color="auto"/>
      </w:divBdr>
    </w:div>
    <w:div w:id="1346518099">
      <w:bodyDiv w:val="1"/>
      <w:marLeft w:val="0"/>
      <w:marRight w:val="0"/>
      <w:marTop w:val="0"/>
      <w:marBottom w:val="0"/>
      <w:divBdr>
        <w:top w:val="none" w:sz="0" w:space="0" w:color="auto"/>
        <w:left w:val="none" w:sz="0" w:space="0" w:color="auto"/>
        <w:bottom w:val="none" w:sz="0" w:space="0" w:color="auto"/>
        <w:right w:val="none" w:sz="0" w:space="0" w:color="auto"/>
      </w:divBdr>
      <w:divsChild>
        <w:div w:id="279651872">
          <w:marLeft w:val="0"/>
          <w:marRight w:val="0"/>
          <w:marTop w:val="0"/>
          <w:marBottom w:val="0"/>
          <w:divBdr>
            <w:top w:val="none" w:sz="0" w:space="0" w:color="auto"/>
            <w:left w:val="none" w:sz="0" w:space="0" w:color="auto"/>
            <w:bottom w:val="none" w:sz="0" w:space="0" w:color="auto"/>
            <w:right w:val="none" w:sz="0" w:space="0" w:color="auto"/>
          </w:divBdr>
        </w:div>
        <w:div w:id="406995521">
          <w:marLeft w:val="0"/>
          <w:marRight w:val="0"/>
          <w:marTop w:val="0"/>
          <w:marBottom w:val="0"/>
          <w:divBdr>
            <w:top w:val="none" w:sz="0" w:space="0" w:color="auto"/>
            <w:left w:val="none" w:sz="0" w:space="0" w:color="auto"/>
            <w:bottom w:val="none" w:sz="0" w:space="0" w:color="auto"/>
            <w:right w:val="none" w:sz="0" w:space="0" w:color="auto"/>
          </w:divBdr>
        </w:div>
        <w:div w:id="438960405">
          <w:marLeft w:val="0"/>
          <w:marRight w:val="0"/>
          <w:marTop w:val="0"/>
          <w:marBottom w:val="0"/>
          <w:divBdr>
            <w:top w:val="none" w:sz="0" w:space="0" w:color="auto"/>
            <w:left w:val="none" w:sz="0" w:space="0" w:color="auto"/>
            <w:bottom w:val="none" w:sz="0" w:space="0" w:color="auto"/>
            <w:right w:val="none" w:sz="0" w:space="0" w:color="auto"/>
          </w:divBdr>
        </w:div>
        <w:div w:id="566112895">
          <w:marLeft w:val="0"/>
          <w:marRight w:val="0"/>
          <w:marTop w:val="0"/>
          <w:marBottom w:val="0"/>
          <w:divBdr>
            <w:top w:val="none" w:sz="0" w:space="0" w:color="auto"/>
            <w:left w:val="none" w:sz="0" w:space="0" w:color="auto"/>
            <w:bottom w:val="none" w:sz="0" w:space="0" w:color="auto"/>
            <w:right w:val="none" w:sz="0" w:space="0" w:color="auto"/>
          </w:divBdr>
        </w:div>
        <w:div w:id="988049054">
          <w:marLeft w:val="0"/>
          <w:marRight w:val="0"/>
          <w:marTop w:val="0"/>
          <w:marBottom w:val="0"/>
          <w:divBdr>
            <w:top w:val="none" w:sz="0" w:space="0" w:color="auto"/>
            <w:left w:val="none" w:sz="0" w:space="0" w:color="auto"/>
            <w:bottom w:val="none" w:sz="0" w:space="0" w:color="auto"/>
            <w:right w:val="none" w:sz="0" w:space="0" w:color="auto"/>
          </w:divBdr>
        </w:div>
        <w:div w:id="1025593762">
          <w:marLeft w:val="0"/>
          <w:marRight w:val="0"/>
          <w:marTop w:val="0"/>
          <w:marBottom w:val="0"/>
          <w:divBdr>
            <w:top w:val="none" w:sz="0" w:space="0" w:color="auto"/>
            <w:left w:val="none" w:sz="0" w:space="0" w:color="auto"/>
            <w:bottom w:val="none" w:sz="0" w:space="0" w:color="auto"/>
            <w:right w:val="none" w:sz="0" w:space="0" w:color="auto"/>
          </w:divBdr>
        </w:div>
        <w:div w:id="1126241672">
          <w:marLeft w:val="0"/>
          <w:marRight w:val="0"/>
          <w:marTop w:val="0"/>
          <w:marBottom w:val="0"/>
          <w:divBdr>
            <w:top w:val="none" w:sz="0" w:space="0" w:color="auto"/>
            <w:left w:val="none" w:sz="0" w:space="0" w:color="auto"/>
            <w:bottom w:val="none" w:sz="0" w:space="0" w:color="auto"/>
            <w:right w:val="none" w:sz="0" w:space="0" w:color="auto"/>
          </w:divBdr>
        </w:div>
        <w:div w:id="1391542585">
          <w:marLeft w:val="0"/>
          <w:marRight w:val="0"/>
          <w:marTop w:val="0"/>
          <w:marBottom w:val="0"/>
          <w:divBdr>
            <w:top w:val="none" w:sz="0" w:space="0" w:color="auto"/>
            <w:left w:val="none" w:sz="0" w:space="0" w:color="auto"/>
            <w:bottom w:val="none" w:sz="0" w:space="0" w:color="auto"/>
            <w:right w:val="none" w:sz="0" w:space="0" w:color="auto"/>
          </w:divBdr>
        </w:div>
        <w:div w:id="1399285355">
          <w:marLeft w:val="0"/>
          <w:marRight w:val="0"/>
          <w:marTop w:val="0"/>
          <w:marBottom w:val="0"/>
          <w:divBdr>
            <w:top w:val="none" w:sz="0" w:space="0" w:color="auto"/>
            <w:left w:val="none" w:sz="0" w:space="0" w:color="auto"/>
            <w:bottom w:val="none" w:sz="0" w:space="0" w:color="auto"/>
            <w:right w:val="none" w:sz="0" w:space="0" w:color="auto"/>
          </w:divBdr>
        </w:div>
        <w:div w:id="1420642572">
          <w:marLeft w:val="0"/>
          <w:marRight w:val="0"/>
          <w:marTop w:val="0"/>
          <w:marBottom w:val="0"/>
          <w:divBdr>
            <w:top w:val="none" w:sz="0" w:space="0" w:color="auto"/>
            <w:left w:val="none" w:sz="0" w:space="0" w:color="auto"/>
            <w:bottom w:val="none" w:sz="0" w:space="0" w:color="auto"/>
            <w:right w:val="none" w:sz="0" w:space="0" w:color="auto"/>
          </w:divBdr>
        </w:div>
        <w:div w:id="1517111780">
          <w:marLeft w:val="0"/>
          <w:marRight w:val="0"/>
          <w:marTop w:val="0"/>
          <w:marBottom w:val="0"/>
          <w:divBdr>
            <w:top w:val="none" w:sz="0" w:space="0" w:color="auto"/>
            <w:left w:val="none" w:sz="0" w:space="0" w:color="auto"/>
            <w:bottom w:val="none" w:sz="0" w:space="0" w:color="auto"/>
            <w:right w:val="none" w:sz="0" w:space="0" w:color="auto"/>
          </w:divBdr>
        </w:div>
        <w:div w:id="1544633879">
          <w:marLeft w:val="0"/>
          <w:marRight w:val="0"/>
          <w:marTop w:val="0"/>
          <w:marBottom w:val="0"/>
          <w:divBdr>
            <w:top w:val="none" w:sz="0" w:space="0" w:color="auto"/>
            <w:left w:val="none" w:sz="0" w:space="0" w:color="auto"/>
            <w:bottom w:val="none" w:sz="0" w:space="0" w:color="auto"/>
            <w:right w:val="none" w:sz="0" w:space="0" w:color="auto"/>
          </w:divBdr>
        </w:div>
        <w:div w:id="1573000239">
          <w:marLeft w:val="0"/>
          <w:marRight w:val="0"/>
          <w:marTop w:val="0"/>
          <w:marBottom w:val="0"/>
          <w:divBdr>
            <w:top w:val="none" w:sz="0" w:space="0" w:color="auto"/>
            <w:left w:val="none" w:sz="0" w:space="0" w:color="auto"/>
            <w:bottom w:val="none" w:sz="0" w:space="0" w:color="auto"/>
            <w:right w:val="none" w:sz="0" w:space="0" w:color="auto"/>
          </w:divBdr>
        </w:div>
        <w:div w:id="1686127202">
          <w:marLeft w:val="0"/>
          <w:marRight w:val="0"/>
          <w:marTop w:val="0"/>
          <w:marBottom w:val="0"/>
          <w:divBdr>
            <w:top w:val="none" w:sz="0" w:space="0" w:color="auto"/>
            <w:left w:val="none" w:sz="0" w:space="0" w:color="auto"/>
            <w:bottom w:val="none" w:sz="0" w:space="0" w:color="auto"/>
            <w:right w:val="none" w:sz="0" w:space="0" w:color="auto"/>
          </w:divBdr>
        </w:div>
        <w:div w:id="1789812362">
          <w:marLeft w:val="0"/>
          <w:marRight w:val="0"/>
          <w:marTop w:val="0"/>
          <w:marBottom w:val="0"/>
          <w:divBdr>
            <w:top w:val="none" w:sz="0" w:space="0" w:color="auto"/>
            <w:left w:val="none" w:sz="0" w:space="0" w:color="auto"/>
            <w:bottom w:val="none" w:sz="0" w:space="0" w:color="auto"/>
            <w:right w:val="none" w:sz="0" w:space="0" w:color="auto"/>
          </w:divBdr>
        </w:div>
        <w:div w:id="1826387048">
          <w:marLeft w:val="0"/>
          <w:marRight w:val="0"/>
          <w:marTop w:val="0"/>
          <w:marBottom w:val="0"/>
          <w:divBdr>
            <w:top w:val="none" w:sz="0" w:space="0" w:color="auto"/>
            <w:left w:val="none" w:sz="0" w:space="0" w:color="auto"/>
            <w:bottom w:val="none" w:sz="0" w:space="0" w:color="auto"/>
            <w:right w:val="none" w:sz="0" w:space="0" w:color="auto"/>
          </w:divBdr>
        </w:div>
        <w:div w:id="1862551262">
          <w:marLeft w:val="0"/>
          <w:marRight w:val="0"/>
          <w:marTop w:val="0"/>
          <w:marBottom w:val="0"/>
          <w:divBdr>
            <w:top w:val="none" w:sz="0" w:space="0" w:color="auto"/>
            <w:left w:val="none" w:sz="0" w:space="0" w:color="auto"/>
            <w:bottom w:val="none" w:sz="0" w:space="0" w:color="auto"/>
            <w:right w:val="none" w:sz="0" w:space="0" w:color="auto"/>
          </w:divBdr>
        </w:div>
      </w:divsChild>
    </w:div>
    <w:div w:id="1455051669">
      <w:bodyDiv w:val="1"/>
      <w:marLeft w:val="0"/>
      <w:marRight w:val="0"/>
      <w:marTop w:val="0"/>
      <w:marBottom w:val="0"/>
      <w:divBdr>
        <w:top w:val="none" w:sz="0" w:space="0" w:color="auto"/>
        <w:left w:val="none" w:sz="0" w:space="0" w:color="auto"/>
        <w:bottom w:val="none" w:sz="0" w:space="0" w:color="auto"/>
        <w:right w:val="none" w:sz="0" w:space="0" w:color="auto"/>
      </w:divBdr>
    </w:div>
    <w:div w:id="1490634682">
      <w:bodyDiv w:val="1"/>
      <w:marLeft w:val="0"/>
      <w:marRight w:val="0"/>
      <w:marTop w:val="0"/>
      <w:marBottom w:val="0"/>
      <w:divBdr>
        <w:top w:val="none" w:sz="0" w:space="0" w:color="auto"/>
        <w:left w:val="none" w:sz="0" w:space="0" w:color="auto"/>
        <w:bottom w:val="none" w:sz="0" w:space="0" w:color="auto"/>
        <w:right w:val="none" w:sz="0" w:space="0" w:color="auto"/>
      </w:divBdr>
    </w:div>
    <w:div w:id="1502232722">
      <w:bodyDiv w:val="1"/>
      <w:marLeft w:val="0"/>
      <w:marRight w:val="0"/>
      <w:marTop w:val="0"/>
      <w:marBottom w:val="0"/>
      <w:divBdr>
        <w:top w:val="none" w:sz="0" w:space="0" w:color="auto"/>
        <w:left w:val="none" w:sz="0" w:space="0" w:color="auto"/>
        <w:bottom w:val="none" w:sz="0" w:space="0" w:color="auto"/>
        <w:right w:val="none" w:sz="0" w:space="0" w:color="auto"/>
      </w:divBdr>
    </w:div>
    <w:div w:id="1531146963">
      <w:bodyDiv w:val="1"/>
      <w:marLeft w:val="0"/>
      <w:marRight w:val="0"/>
      <w:marTop w:val="0"/>
      <w:marBottom w:val="0"/>
      <w:divBdr>
        <w:top w:val="none" w:sz="0" w:space="0" w:color="auto"/>
        <w:left w:val="none" w:sz="0" w:space="0" w:color="auto"/>
        <w:bottom w:val="none" w:sz="0" w:space="0" w:color="auto"/>
        <w:right w:val="none" w:sz="0" w:space="0" w:color="auto"/>
      </w:divBdr>
    </w:div>
    <w:div w:id="1552691641">
      <w:bodyDiv w:val="1"/>
      <w:marLeft w:val="0"/>
      <w:marRight w:val="0"/>
      <w:marTop w:val="0"/>
      <w:marBottom w:val="0"/>
      <w:divBdr>
        <w:top w:val="none" w:sz="0" w:space="0" w:color="auto"/>
        <w:left w:val="none" w:sz="0" w:space="0" w:color="auto"/>
        <w:bottom w:val="none" w:sz="0" w:space="0" w:color="auto"/>
        <w:right w:val="none" w:sz="0" w:space="0" w:color="auto"/>
      </w:divBdr>
    </w:div>
    <w:div w:id="1554385994">
      <w:bodyDiv w:val="1"/>
      <w:marLeft w:val="0"/>
      <w:marRight w:val="0"/>
      <w:marTop w:val="0"/>
      <w:marBottom w:val="0"/>
      <w:divBdr>
        <w:top w:val="none" w:sz="0" w:space="0" w:color="auto"/>
        <w:left w:val="none" w:sz="0" w:space="0" w:color="auto"/>
        <w:bottom w:val="none" w:sz="0" w:space="0" w:color="auto"/>
        <w:right w:val="none" w:sz="0" w:space="0" w:color="auto"/>
      </w:divBdr>
    </w:div>
    <w:div w:id="1589075007">
      <w:bodyDiv w:val="1"/>
      <w:marLeft w:val="0"/>
      <w:marRight w:val="0"/>
      <w:marTop w:val="0"/>
      <w:marBottom w:val="0"/>
      <w:divBdr>
        <w:top w:val="none" w:sz="0" w:space="0" w:color="auto"/>
        <w:left w:val="none" w:sz="0" w:space="0" w:color="auto"/>
        <w:bottom w:val="none" w:sz="0" w:space="0" w:color="auto"/>
        <w:right w:val="none" w:sz="0" w:space="0" w:color="auto"/>
      </w:divBdr>
    </w:div>
    <w:div w:id="1665039439">
      <w:bodyDiv w:val="1"/>
      <w:marLeft w:val="0"/>
      <w:marRight w:val="0"/>
      <w:marTop w:val="0"/>
      <w:marBottom w:val="0"/>
      <w:divBdr>
        <w:top w:val="none" w:sz="0" w:space="0" w:color="auto"/>
        <w:left w:val="none" w:sz="0" w:space="0" w:color="auto"/>
        <w:bottom w:val="none" w:sz="0" w:space="0" w:color="auto"/>
        <w:right w:val="none" w:sz="0" w:space="0" w:color="auto"/>
      </w:divBdr>
      <w:divsChild>
        <w:div w:id="105856256">
          <w:marLeft w:val="0"/>
          <w:marRight w:val="0"/>
          <w:marTop w:val="0"/>
          <w:marBottom w:val="0"/>
          <w:divBdr>
            <w:top w:val="none" w:sz="0" w:space="0" w:color="auto"/>
            <w:left w:val="none" w:sz="0" w:space="0" w:color="auto"/>
            <w:bottom w:val="none" w:sz="0" w:space="0" w:color="auto"/>
            <w:right w:val="none" w:sz="0" w:space="0" w:color="auto"/>
          </w:divBdr>
        </w:div>
        <w:div w:id="1108160769">
          <w:marLeft w:val="0"/>
          <w:marRight w:val="0"/>
          <w:marTop w:val="0"/>
          <w:marBottom w:val="0"/>
          <w:divBdr>
            <w:top w:val="none" w:sz="0" w:space="0" w:color="auto"/>
            <w:left w:val="none" w:sz="0" w:space="0" w:color="auto"/>
            <w:bottom w:val="none" w:sz="0" w:space="0" w:color="auto"/>
            <w:right w:val="none" w:sz="0" w:space="0" w:color="auto"/>
          </w:divBdr>
        </w:div>
        <w:div w:id="381755711">
          <w:marLeft w:val="0"/>
          <w:marRight w:val="0"/>
          <w:marTop w:val="0"/>
          <w:marBottom w:val="0"/>
          <w:divBdr>
            <w:top w:val="none" w:sz="0" w:space="0" w:color="auto"/>
            <w:left w:val="none" w:sz="0" w:space="0" w:color="auto"/>
            <w:bottom w:val="none" w:sz="0" w:space="0" w:color="auto"/>
            <w:right w:val="none" w:sz="0" w:space="0" w:color="auto"/>
          </w:divBdr>
        </w:div>
        <w:div w:id="53048909">
          <w:marLeft w:val="0"/>
          <w:marRight w:val="0"/>
          <w:marTop w:val="0"/>
          <w:marBottom w:val="0"/>
          <w:divBdr>
            <w:top w:val="none" w:sz="0" w:space="0" w:color="auto"/>
            <w:left w:val="none" w:sz="0" w:space="0" w:color="auto"/>
            <w:bottom w:val="none" w:sz="0" w:space="0" w:color="auto"/>
            <w:right w:val="none" w:sz="0" w:space="0" w:color="auto"/>
          </w:divBdr>
        </w:div>
        <w:div w:id="178933004">
          <w:marLeft w:val="0"/>
          <w:marRight w:val="0"/>
          <w:marTop w:val="0"/>
          <w:marBottom w:val="0"/>
          <w:divBdr>
            <w:top w:val="none" w:sz="0" w:space="0" w:color="auto"/>
            <w:left w:val="none" w:sz="0" w:space="0" w:color="auto"/>
            <w:bottom w:val="none" w:sz="0" w:space="0" w:color="auto"/>
            <w:right w:val="none" w:sz="0" w:space="0" w:color="auto"/>
          </w:divBdr>
        </w:div>
        <w:div w:id="1395664871">
          <w:marLeft w:val="0"/>
          <w:marRight w:val="0"/>
          <w:marTop w:val="0"/>
          <w:marBottom w:val="0"/>
          <w:divBdr>
            <w:top w:val="none" w:sz="0" w:space="0" w:color="auto"/>
            <w:left w:val="none" w:sz="0" w:space="0" w:color="auto"/>
            <w:bottom w:val="none" w:sz="0" w:space="0" w:color="auto"/>
            <w:right w:val="none" w:sz="0" w:space="0" w:color="auto"/>
          </w:divBdr>
        </w:div>
        <w:div w:id="1435126541">
          <w:marLeft w:val="0"/>
          <w:marRight w:val="0"/>
          <w:marTop w:val="0"/>
          <w:marBottom w:val="0"/>
          <w:divBdr>
            <w:top w:val="none" w:sz="0" w:space="0" w:color="auto"/>
            <w:left w:val="none" w:sz="0" w:space="0" w:color="auto"/>
            <w:bottom w:val="none" w:sz="0" w:space="0" w:color="auto"/>
            <w:right w:val="none" w:sz="0" w:space="0" w:color="auto"/>
          </w:divBdr>
        </w:div>
      </w:divsChild>
    </w:div>
    <w:div w:id="1672097863">
      <w:bodyDiv w:val="1"/>
      <w:marLeft w:val="0"/>
      <w:marRight w:val="0"/>
      <w:marTop w:val="0"/>
      <w:marBottom w:val="0"/>
      <w:divBdr>
        <w:top w:val="none" w:sz="0" w:space="0" w:color="auto"/>
        <w:left w:val="none" w:sz="0" w:space="0" w:color="auto"/>
        <w:bottom w:val="none" w:sz="0" w:space="0" w:color="auto"/>
        <w:right w:val="none" w:sz="0" w:space="0" w:color="auto"/>
      </w:divBdr>
    </w:div>
    <w:div w:id="1863587517">
      <w:bodyDiv w:val="1"/>
      <w:marLeft w:val="0"/>
      <w:marRight w:val="0"/>
      <w:marTop w:val="0"/>
      <w:marBottom w:val="0"/>
      <w:divBdr>
        <w:top w:val="none" w:sz="0" w:space="0" w:color="auto"/>
        <w:left w:val="none" w:sz="0" w:space="0" w:color="auto"/>
        <w:bottom w:val="none" w:sz="0" w:space="0" w:color="auto"/>
        <w:right w:val="none" w:sz="0" w:space="0" w:color="auto"/>
      </w:divBdr>
    </w:div>
    <w:div w:id="2029328877">
      <w:bodyDiv w:val="1"/>
      <w:marLeft w:val="0"/>
      <w:marRight w:val="0"/>
      <w:marTop w:val="0"/>
      <w:marBottom w:val="0"/>
      <w:divBdr>
        <w:top w:val="none" w:sz="0" w:space="0" w:color="auto"/>
        <w:left w:val="none" w:sz="0" w:space="0" w:color="auto"/>
        <w:bottom w:val="none" w:sz="0" w:space="0" w:color="auto"/>
        <w:right w:val="none" w:sz="0" w:space="0" w:color="auto"/>
      </w:divBdr>
      <w:divsChild>
        <w:div w:id="10233612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footer" Target="footer1.xml"/><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fontTable" Target="fontTable.xml"/><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microsoft.com/office/2011/relationships/commentsExtended" Target="commentsExtended.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comments" Target="comment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EspaçoReservado1</b:Tag>
    <b:SourceType>Book</b:SourceType>
    <b:Guid>{D90F55A0-87DB-4872-BC3A-7E9AAD25A9D1}</b:Guid>
    <b:RefOrder>1</b:RefOrder>
  </b:Source>
</b:Sources>
</file>

<file path=customXml/itemProps1.xml><?xml version="1.0" encoding="utf-8"?>
<ds:datastoreItem xmlns:ds="http://schemas.openxmlformats.org/officeDocument/2006/customXml" ds:itemID="{A276F235-7F26-4143-975A-C795CC126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99</Pages>
  <Words>16825</Words>
  <Characters>90859</Characters>
  <Application>Microsoft Office Word</Application>
  <DocSecurity>0</DocSecurity>
  <Lines>757</Lines>
  <Paragraphs>214</Paragraphs>
  <ScaleCrop>false</ScaleCrop>
  <HeadingPairs>
    <vt:vector size="2" baseType="variant">
      <vt:variant>
        <vt:lpstr>Título</vt:lpstr>
      </vt:variant>
      <vt:variant>
        <vt:i4>1</vt:i4>
      </vt:variant>
    </vt:vector>
  </HeadingPairs>
  <TitlesOfParts>
    <vt:vector size="1" baseType="lpstr">
      <vt:lpstr/>
    </vt:vector>
  </TitlesOfParts>
  <Company>Spring Wireless Brasil</Company>
  <LinksUpToDate>false</LinksUpToDate>
  <CharactersWithSpaces>107470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GOMES</dc:creator>
  <cp:lastModifiedBy>William</cp:lastModifiedBy>
  <cp:revision>28</cp:revision>
  <cp:lastPrinted>2013-12-16T12:20:00Z</cp:lastPrinted>
  <dcterms:created xsi:type="dcterms:W3CDTF">2013-12-04T00:35:00Z</dcterms:created>
  <dcterms:modified xsi:type="dcterms:W3CDTF">2013-12-16T17:09:00Z</dcterms:modified>
</cp:coreProperties>
</file>